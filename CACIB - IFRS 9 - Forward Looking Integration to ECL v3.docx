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942C5" w:rsidRPr="008746D9" w:rsidRDefault="008942C5" w:rsidP="00D61BBD">
      <w:pPr>
        <w:rPr>
          <w:lang w:val="en-US"/>
        </w:rPr>
      </w:pPr>
    </w:p>
    <w:p w:rsidR="008942C5" w:rsidRPr="008746D9" w:rsidRDefault="008942C5" w:rsidP="00D61BBD">
      <w:pPr>
        <w:rPr>
          <w:lang w:val="en-US"/>
        </w:rPr>
      </w:pPr>
    </w:p>
    <w:p w:rsidR="0020512B" w:rsidRPr="002F73DF" w:rsidRDefault="0020512B" w:rsidP="0020512B">
      <w:pPr>
        <w:rPr>
          <w:lang w:val="en-US"/>
        </w:rPr>
      </w:pPr>
    </w:p>
    <w:p w:rsidR="0020512B" w:rsidRPr="002F73DF" w:rsidRDefault="0020512B" w:rsidP="0020512B">
      <w:pPr>
        <w:rPr>
          <w:lang w:val="en-US"/>
        </w:rPr>
      </w:pPr>
    </w:p>
    <w:p w:rsidR="00BF06C6" w:rsidRPr="0020512B" w:rsidRDefault="00BF06C6" w:rsidP="00D61BBD"/>
    <w:p w:rsidR="00BF06C6" w:rsidRPr="0020512B" w:rsidRDefault="00BF06C6" w:rsidP="00D61BBD"/>
    <w:p w:rsidR="008942C5" w:rsidRPr="0020512B" w:rsidRDefault="008942C5" w:rsidP="00D61BBD"/>
    <w:p w:rsidR="004C6F79" w:rsidRPr="0020512B" w:rsidRDefault="004C6F79" w:rsidP="00D61BBD"/>
    <w:p w:rsidR="004C6F79" w:rsidRPr="0020512B" w:rsidRDefault="004C6F79" w:rsidP="00D61BBD"/>
    <w:p w:rsidR="004C6F79" w:rsidRPr="0020512B" w:rsidRDefault="002C0E3D" w:rsidP="00D61BBD">
      <w:r w:rsidRPr="008746D9">
        <w:rPr>
          <w:noProof/>
        </w:rPr>
        <mc:AlternateContent>
          <mc:Choice Requires="wpg">
            <w:drawing>
              <wp:anchor distT="0" distB="0" distL="114300" distR="114300" simplePos="0" relativeHeight="251657728" behindDoc="1" locked="0" layoutInCell="1" allowOverlap="1" wp14:anchorId="14FB85E0" wp14:editId="104B8F2F">
                <wp:simplePos x="0" y="0"/>
                <wp:positionH relativeFrom="column">
                  <wp:posOffset>0</wp:posOffset>
                </wp:positionH>
                <wp:positionV relativeFrom="paragraph">
                  <wp:posOffset>107315</wp:posOffset>
                </wp:positionV>
                <wp:extent cx="5759450" cy="3289300"/>
                <wp:effectExtent l="0" t="2540" r="3175" b="3810"/>
                <wp:wrapNone/>
                <wp:docPr id="5"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9450" cy="3289300"/>
                          <a:chOff x="1424" y="6666"/>
                          <a:chExt cx="9070" cy="5180"/>
                        </a:xfrm>
                      </wpg:grpSpPr>
                      <wps:wsp>
                        <wps:cNvPr id="6" name="Freeform 6"/>
                        <wps:cNvSpPr>
                          <a:spLocks/>
                        </wps:cNvSpPr>
                        <wps:spPr bwMode="auto">
                          <a:xfrm>
                            <a:off x="1424" y="6666"/>
                            <a:ext cx="9070" cy="5180"/>
                          </a:xfrm>
                          <a:custGeom>
                            <a:avLst/>
                            <a:gdLst>
                              <a:gd name="T0" fmla="*/ 0 w 4083"/>
                              <a:gd name="T1" fmla="*/ 0 h 3085"/>
                              <a:gd name="T2" fmla="*/ 4083 w 4083"/>
                              <a:gd name="T3" fmla="*/ 0 h 3085"/>
                              <a:gd name="T4" fmla="*/ 4083 w 4083"/>
                              <a:gd name="T5" fmla="*/ 2767 h 3085"/>
                              <a:gd name="T6" fmla="*/ 3584 w 4083"/>
                              <a:gd name="T7" fmla="*/ 3085 h 3085"/>
                              <a:gd name="T8" fmla="*/ 0 w 4083"/>
                              <a:gd name="T9" fmla="*/ 3085 h 3085"/>
                              <a:gd name="T10" fmla="*/ 0 w 4083"/>
                              <a:gd name="T11" fmla="*/ 0 h 3085"/>
                              <a:gd name="T12" fmla="*/ 0 60000 65536"/>
                              <a:gd name="T13" fmla="*/ 0 60000 65536"/>
                              <a:gd name="T14" fmla="*/ 0 60000 65536"/>
                              <a:gd name="T15" fmla="*/ 0 60000 65536"/>
                              <a:gd name="T16" fmla="*/ 0 60000 65536"/>
                              <a:gd name="T17" fmla="*/ 0 60000 65536"/>
                              <a:gd name="T18" fmla="*/ 0 w 4083"/>
                              <a:gd name="T19" fmla="*/ 0 h 3085"/>
                              <a:gd name="T20" fmla="*/ 4083 w 4083"/>
                              <a:gd name="T21" fmla="*/ 3085 h 3085"/>
                            </a:gdLst>
                            <a:ahLst/>
                            <a:cxnLst>
                              <a:cxn ang="T12">
                                <a:pos x="T0" y="T1"/>
                              </a:cxn>
                              <a:cxn ang="T13">
                                <a:pos x="T2" y="T3"/>
                              </a:cxn>
                              <a:cxn ang="T14">
                                <a:pos x="T4" y="T5"/>
                              </a:cxn>
                              <a:cxn ang="T15">
                                <a:pos x="T6" y="T7"/>
                              </a:cxn>
                              <a:cxn ang="T16">
                                <a:pos x="T8" y="T9"/>
                              </a:cxn>
                              <a:cxn ang="T17">
                                <a:pos x="T10" y="T11"/>
                              </a:cxn>
                            </a:cxnLst>
                            <a:rect l="T18" t="T19" r="T20" b="T21"/>
                            <a:pathLst>
                              <a:path w="4083" h="3085">
                                <a:moveTo>
                                  <a:pt x="0" y="0"/>
                                </a:moveTo>
                                <a:lnTo>
                                  <a:pt x="4083" y="0"/>
                                </a:lnTo>
                                <a:lnTo>
                                  <a:pt x="4083" y="2767"/>
                                </a:lnTo>
                                <a:lnTo>
                                  <a:pt x="3584" y="3085"/>
                                </a:lnTo>
                                <a:lnTo>
                                  <a:pt x="0" y="3085"/>
                                </a:lnTo>
                                <a:lnTo>
                                  <a:pt x="0" y="0"/>
                                </a:lnTo>
                                <a:close/>
                              </a:path>
                            </a:pathLst>
                          </a:custGeom>
                          <a:solidFill>
                            <a:srgbClr val="E7E7E7"/>
                          </a:solidFill>
                          <a:ln>
                            <a:noFill/>
                          </a:ln>
                          <a:extLst>
                            <a:ext uri="{91240B29-F687-4F45-9708-019B960494DF}">
                              <a14:hiddenLine xmlns:a14="http://schemas.microsoft.com/office/drawing/2010/main" w="6350">
                                <a:solidFill>
                                  <a:srgbClr val="000000"/>
                                </a:solidFill>
                                <a:round/>
                                <a:headEnd/>
                                <a:tailEnd/>
                              </a14:hiddenLine>
                            </a:ext>
                          </a:extLst>
                        </wps:spPr>
                        <wps:txbx>
                          <w:txbxContent>
                            <w:p w:rsidR="006E5B0B" w:rsidRDefault="006E5B0B" w:rsidP="004C6F79">
                              <w:pPr>
                                <w:autoSpaceDE w:val="0"/>
                                <w:autoSpaceDN w:val="0"/>
                                <w:adjustRightInd w:val="0"/>
                                <w:jc w:val="center"/>
                                <w:rPr>
                                  <w:rFonts w:cs="Arial"/>
                                  <w:color w:val="6E6E6E"/>
                                  <w:sz w:val="24"/>
                                  <w:szCs w:val="36"/>
                                </w:rPr>
                              </w:pPr>
                            </w:p>
                          </w:txbxContent>
                        </wps:txbx>
                        <wps:bodyPr rot="0" vert="horz" wrap="square" lIns="62179" tIns="31090" rIns="62179" bIns="31090" anchor="t" anchorCtr="0">
                          <a:noAutofit/>
                        </wps:bodyPr>
                      </wps:wsp>
                      <wps:wsp>
                        <wps:cNvPr id="7" name="Freeform 9"/>
                        <wps:cNvSpPr>
                          <a:spLocks/>
                        </wps:cNvSpPr>
                        <wps:spPr bwMode="auto">
                          <a:xfrm>
                            <a:off x="1869" y="7741"/>
                            <a:ext cx="1513" cy="1515"/>
                          </a:xfrm>
                          <a:custGeom>
                            <a:avLst/>
                            <a:gdLst>
                              <a:gd name="T0" fmla="*/ 0 w 908"/>
                              <a:gd name="T1" fmla="*/ 499 h 953"/>
                              <a:gd name="T2" fmla="*/ 908 w 908"/>
                              <a:gd name="T3" fmla="*/ 0 h 953"/>
                              <a:gd name="T4" fmla="*/ 908 w 908"/>
                              <a:gd name="T5" fmla="*/ 454 h 953"/>
                              <a:gd name="T6" fmla="*/ 0 w 908"/>
                              <a:gd name="T7" fmla="*/ 953 h 953"/>
                              <a:gd name="T8" fmla="*/ 0 w 908"/>
                              <a:gd name="T9" fmla="*/ 499 h 953"/>
                              <a:gd name="T10" fmla="*/ 0 60000 65536"/>
                              <a:gd name="T11" fmla="*/ 0 60000 65536"/>
                              <a:gd name="T12" fmla="*/ 0 60000 65536"/>
                              <a:gd name="T13" fmla="*/ 0 60000 65536"/>
                              <a:gd name="T14" fmla="*/ 0 60000 65536"/>
                              <a:gd name="T15" fmla="*/ 0 w 908"/>
                              <a:gd name="T16" fmla="*/ 0 h 953"/>
                              <a:gd name="T17" fmla="*/ 908 w 908"/>
                              <a:gd name="T18" fmla="*/ 953 h 953"/>
                            </a:gdLst>
                            <a:ahLst/>
                            <a:cxnLst>
                              <a:cxn ang="T10">
                                <a:pos x="T0" y="T1"/>
                              </a:cxn>
                              <a:cxn ang="T11">
                                <a:pos x="T2" y="T3"/>
                              </a:cxn>
                              <a:cxn ang="T12">
                                <a:pos x="T4" y="T5"/>
                              </a:cxn>
                              <a:cxn ang="T13">
                                <a:pos x="T6" y="T7"/>
                              </a:cxn>
                              <a:cxn ang="T14">
                                <a:pos x="T8" y="T9"/>
                              </a:cxn>
                            </a:cxnLst>
                            <a:rect l="T15" t="T16" r="T17" b="T18"/>
                            <a:pathLst>
                              <a:path w="908" h="953">
                                <a:moveTo>
                                  <a:pt x="0" y="499"/>
                                </a:moveTo>
                                <a:lnTo>
                                  <a:pt x="908" y="0"/>
                                </a:lnTo>
                                <a:lnTo>
                                  <a:pt x="908" y="454"/>
                                </a:lnTo>
                                <a:lnTo>
                                  <a:pt x="0" y="953"/>
                                </a:lnTo>
                                <a:lnTo>
                                  <a:pt x="0" y="499"/>
                                </a:lnTo>
                                <a:close/>
                              </a:path>
                            </a:pathLst>
                          </a:custGeom>
                          <a:solidFill>
                            <a:srgbClr val="D8D8D8"/>
                          </a:solidFill>
                          <a:ln w="6350">
                            <a:solidFill>
                              <a:srgbClr val="D8D8D8"/>
                            </a:solidFill>
                            <a:round/>
                            <a:headEnd/>
                            <a:tailEnd/>
                          </a:ln>
                        </wps:spPr>
                        <wps:txbx>
                          <w:txbxContent>
                            <w:p w:rsidR="006E5B0B" w:rsidRPr="00090F16" w:rsidRDefault="006E5B0B" w:rsidP="00090F16">
                              <w:pPr>
                                <w:rPr>
                                  <w:szCs w:val="36"/>
                                </w:rPr>
                              </w:pPr>
                            </w:p>
                          </w:txbxContent>
                        </wps:txbx>
                        <wps:bodyPr rot="0" vert="horz" wrap="square" lIns="62179" tIns="31090" rIns="62179" bIns="31090" anchor="t" anchorCtr="0">
                          <a:noAutofit/>
                        </wps:bodyPr>
                      </wps:wsp>
                    </wpg:wgp>
                  </a:graphicData>
                </a:graphic>
                <wp14:sizeRelH relativeFrom="page">
                  <wp14:pctWidth>0</wp14:pctWidth>
                </wp14:sizeRelH>
                <wp14:sizeRelV relativeFrom="page">
                  <wp14:pctHeight>0</wp14:pctHeight>
                </wp14:sizeRelV>
              </wp:anchor>
            </w:drawing>
          </mc:Choice>
          <mc:Fallback>
            <w:pict>
              <v:group id="Group 20" o:spid="_x0000_s1026" style="position:absolute;margin-left:0;margin-top:8.45pt;width:453.5pt;height:259pt;z-index:-251658752" coordorigin="1424,6666" coordsize="9070,5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">
                <v:shape id="Freeform 6" o:spid="_x0000_s1027" style="position:absolute;left:1424;top:6666;width:9070;height:5180;visibility:visible;mso-wrap-style:square;v-text-anchor:top" coordsize="4083,30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Dnf8QA&#10;AADaAAAADwAAAGRycy9kb3ducmV2LnhtbESPQWvCQBSE74L/YXlCb7qr0CCpq7SKtVSk1Hrx9pp9&#10;TYLZt2l2Nem/7wqCx2FmvmFmi85W4kKNLx1rGI8UCOLMmZJzDYev9XAKwgdkg5Vj0vBHHhbzfm+G&#10;qXEtf9JlH3IRIexT1FCEUKdS+qwgi37kauLo/bjGYoiyyaVpsI1wW8mJUom0WHJcKLCmZUHZaX+2&#10;Gt4nx4/Vrtps+cW9rpPH71/VKtT6YdA9P4EI1IV7+NZ+MxoSuF6JN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A53/EAAAA2gAAAA8AAAAAAAAAAAAAAAAAmAIAAGRycy9k&#10;b3ducmV2LnhtbFBLBQYAAAAABAAEAPUAAACJAwAAAAA=&#10;" adj="-11796480,,5400" path="m,l4083,r,2767l3584,3085,,3085,,xe" fillcolor="#e7e7e7" stroked="f" strokeweight=".5pt">
                  <v:stroke joinstyle="round"/>
                  <v:formulas/>
                  <v:path arrowok="t" o:connecttype="custom" o:connectlocs="0,0;9070,0;9070,4646;7962,5180;0,5180;0,0" o:connectangles="0,0,0,0,0,0" textboxrect="0,0,4083,3085"/>
                  <v:textbox inset="1.72719mm,.86361mm,1.72719mm,.86361mm">
                    <w:txbxContent>
                      <w:p w:rsidR="006E5B0B" w:rsidRDefault="006E5B0B" w:rsidP="004C6F79">
                        <w:pPr>
                          <w:autoSpaceDE w:val="0"/>
                          <w:autoSpaceDN w:val="0"/>
                          <w:adjustRightInd w:val="0"/>
                          <w:jc w:val="center"/>
                          <w:rPr>
                            <w:rFonts w:cs="Arial"/>
                            <w:color w:val="6E6E6E"/>
                            <w:sz w:val="24"/>
                            <w:szCs w:val="36"/>
                          </w:rPr>
                        </w:pPr>
                      </w:p>
                    </w:txbxContent>
                  </v:textbox>
                </v:shape>
                <v:shape id="Freeform 9" o:spid="_x0000_s1028" style="position:absolute;left:1869;top:7741;width:1513;height:1515;visibility:visible;mso-wrap-style:square;v-text-anchor:top" coordsize="908,9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qKSsUA&#10;AADaAAAADwAAAGRycy9kb3ducmV2LnhtbESPQWvCQBSE7wX/w/IEL6VujNCW1FVECFgPimkv3h67&#10;r0lo9m3IbmLsr3cLhR6HmfmGWW1G24iBOl87VrCYJyCItTM1lwo+P/KnVxA+IBtsHJOCG3nYrCcP&#10;K8yMu/KZhiKUIkLYZ6igCqHNpPS6Iot+7lri6H25zmKIsiul6fAa4baRaZI8S4s1x4UKW9pVpL+L&#10;3io4lbf+Jz0M/v3E2+NFL/PHi82Vmk3H7RuIQGP4D/+190bBC/xeiT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opKxQAAANoAAAAPAAAAAAAAAAAAAAAAAJgCAABkcnMv&#10;ZG93bnJldi54bWxQSwUGAAAAAAQABAD1AAAAigMAAAAA&#10;" adj="-11796480,,5400" path="m,499l908,r,454l,953,,499xe" fillcolor="#d8d8d8" strokecolor="#d8d8d8" strokeweight=".5pt">
                  <v:stroke joinstyle="round"/>
                  <v:formulas/>
                  <v:path arrowok="t" o:connecttype="custom" o:connectlocs="0,793;1513,0;1513,722;0,1515;0,793" o:connectangles="0,0,0,0,0" textboxrect="0,0,908,953"/>
                  <v:textbox inset="1.72719mm,.86361mm,1.72719mm,.86361mm">
                    <w:txbxContent>
                      <w:p w:rsidR="006E5B0B" w:rsidRPr="00090F16" w:rsidRDefault="006E5B0B" w:rsidP="00090F16">
                        <w:pPr>
                          <w:rPr>
                            <w:szCs w:val="36"/>
                          </w:rPr>
                        </w:pPr>
                      </w:p>
                    </w:txbxContent>
                  </v:textbox>
                </v:shape>
              </v:group>
            </w:pict>
          </mc:Fallback>
        </mc:AlternateContent>
      </w:r>
    </w:p>
    <w:p w:rsidR="00BF06C6" w:rsidRPr="0020512B" w:rsidRDefault="00BF06C6" w:rsidP="00D61BBD"/>
    <w:p w:rsidR="00BF06C6" w:rsidRPr="0020512B" w:rsidRDefault="00BF06C6" w:rsidP="00D61BBD"/>
    <w:p w:rsidR="00BF06C6" w:rsidRPr="0020512B" w:rsidRDefault="00BF06C6" w:rsidP="00D61BBD"/>
    <w:p w:rsidR="00BF06C6" w:rsidRPr="008746D9" w:rsidRDefault="00C024D4" w:rsidP="00BF06C6">
      <w:pPr>
        <w:pStyle w:val="TITREDUDOC"/>
        <w:rPr>
          <w:lang w:val="en-US"/>
        </w:rPr>
      </w:pPr>
      <w:r w:rsidRPr="008746D9">
        <w:rPr>
          <w:sz w:val="32"/>
          <w:lang w:val="en-US"/>
        </w:rPr>
        <w:t xml:space="preserve">IFRS 9 </w:t>
      </w:r>
      <w:r w:rsidR="002D310E" w:rsidRPr="008746D9">
        <w:rPr>
          <w:sz w:val="32"/>
          <w:lang w:val="en-US"/>
        </w:rPr>
        <w:t>–</w:t>
      </w:r>
      <w:r w:rsidRPr="008746D9">
        <w:rPr>
          <w:sz w:val="32"/>
          <w:lang w:val="en-US"/>
        </w:rPr>
        <w:t xml:space="preserve"> </w:t>
      </w:r>
      <w:r w:rsidR="006D319A" w:rsidRPr="008746D9">
        <w:rPr>
          <w:sz w:val="32"/>
          <w:lang w:val="en-US"/>
        </w:rPr>
        <w:t>Forward Looking Integration in the Expected Credit Loss</w:t>
      </w:r>
    </w:p>
    <w:bookmarkStart w:id="0" w:name="Texte2"/>
    <w:p w:rsidR="004C6F79" w:rsidRPr="008746D9" w:rsidRDefault="00BF06C6" w:rsidP="00D61BBD">
      <w:pPr>
        <w:pStyle w:val="StyleArialNarrow8ptGrasCouleurpersonnaliseRVB0"/>
        <w:rPr>
          <w:lang w:val="en-US"/>
        </w:rPr>
      </w:pPr>
      <w:r w:rsidRPr="008746D9">
        <w:rPr>
          <w:lang w:val="en-US"/>
        </w:rPr>
        <w:fldChar w:fldCharType="begin">
          <w:ffData>
            <w:name w:val="Texte2"/>
            <w:enabled/>
            <w:calcOnExit w:val="0"/>
            <w:textInput>
              <w:default w:val="Version 0.00"/>
            </w:textInput>
          </w:ffData>
        </w:fldChar>
      </w:r>
      <w:r w:rsidRPr="008746D9">
        <w:rPr>
          <w:lang w:val="en-US"/>
        </w:rPr>
        <w:instrText xml:space="preserve"> FORMTEXT </w:instrText>
      </w:r>
      <w:r w:rsidRPr="008746D9">
        <w:rPr>
          <w:lang w:val="en-US"/>
        </w:rPr>
      </w:r>
      <w:r w:rsidRPr="008746D9">
        <w:rPr>
          <w:lang w:val="en-US"/>
        </w:rPr>
        <w:fldChar w:fldCharType="separate"/>
      </w:r>
      <w:r w:rsidR="009538EB" w:rsidRPr="008746D9">
        <w:rPr>
          <w:noProof/>
          <w:lang w:val="en-US"/>
        </w:rPr>
        <w:t>Version 0.00</w:t>
      </w:r>
      <w:r w:rsidRPr="008746D9">
        <w:rPr>
          <w:lang w:val="en-US"/>
        </w:rPr>
        <w:fldChar w:fldCharType="end"/>
      </w:r>
      <w:bookmarkEnd w:id="0"/>
    </w:p>
    <w:p w:rsidR="00BF06C6" w:rsidRPr="008746D9" w:rsidRDefault="00BF06C6" w:rsidP="00D61BBD">
      <w:pPr>
        <w:rPr>
          <w:lang w:val="en-US"/>
        </w:rPr>
      </w:pPr>
    </w:p>
    <w:p w:rsidR="00BF06C6" w:rsidRPr="008746D9" w:rsidRDefault="00BF06C6" w:rsidP="00D61BBD">
      <w:pPr>
        <w:rPr>
          <w:lang w:val="en-US"/>
        </w:rPr>
      </w:pPr>
    </w:p>
    <w:p w:rsidR="002C4FA9" w:rsidRPr="008746D9" w:rsidRDefault="002C4FA9" w:rsidP="00D61BBD">
      <w:pPr>
        <w:rPr>
          <w:lang w:val="en-US"/>
        </w:rPr>
      </w:pPr>
    </w:p>
    <w:p w:rsidR="002C4FA9" w:rsidRPr="008746D9" w:rsidRDefault="002C4FA9" w:rsidP="00D61BBD">
      <w:pPr>
        <w:rPr>
          <w:lang w:val="en-US"/>
        </w:rPr>
      </w:pPr>
    </w:p>
    <w:p w:rsidR="002C4FA9" w:rsidRPr="008746D9" w:rsidRDefault="002C4FA9" w:rsidP="00D61BBD">
      <w:pPr>
        <w:rPr>
          <w:lang w:val="en-US"/>
        </w:rPr>
      </w:pPr>
    </w:p>
    <w:p w:rsidR="009343F4" w:rsidRPr="008746D9" w:rsidRDefault="009343F4" w:rsidP="00D61BBD">
      <w:pPr>
        <w:rPr>
          <w:lang w:val="en-US"/>
        </w:rPr>
      </w:pPr>
    </w:p>
    <w:p w:rsidR="00BF06C6" w:rsidRPr="008746D9" w:rsidRDefault="00BF06C6" w:rsidP="00D61BBD">
      <w:pPr>
        <w:rPr>
          <w:lang w:val="en-US"/>
        </w:rPr>
      </w:pPr>
    </w:p>
    <w:p w:rsidR="00BF06C6" w:rsidRPr="008746D9" w:rsidRDefault="00BF06C6" w:rsidP="00D61BBD">
      <w:pPr>
        <w:rPr>
          <w:lang w:val="en-US"/>
        </w:rPr>
      </w:pPr>
    </w:p>
    <w:p w:rsidR="005B23F9" w:rsidRPr="008746D9" w:rsidRDefault="005B23F9" w:rsidP="00D61BBD">
      <w:pPr>
        <w:rPr>
          <w:lang w:val="en-US"/>
        </w:rPr>
      </w:pPr>
    </w:p>
    <w:p w:rsidR="005B23F9" w:rsidRPr="008746D9" w:rsidRDefault="005B23F9" w:rsidP="00D61BBD">
      <w:pPr>
        <w:rPr>
          <w:lang w:val="en-US"/>
        </w:rPr>
      </w:pPr>
    </w:p>
    <w:tbl>
      <w:tblPr>
        <w:tblW w:w="5000" w:type="pct"/>
        <w:jc w:val="center"/>
        <w:tblBorders>
          <w:top w:val="single" w:sz="6" w:space="0" w:color="5E6A71"/>
          <w:left w:val="single" w:sz="6" w:space="0" w:color="5E6A71"/>
          <w:bottom w:val="single" w:sz="6" w:space="0" w:color="5E6A71"/>
          <w:right w:val="single" w:sz="6" w:space="0" w:color="5E6A71"/>
          <w:insideH w:val="single" w:sz="6" w:space="0" w:color="5E6A71"/>
          <w:insideV w:val="single" w:sz="6" w:space="0" w:color="5E6A71"/>
        </w:tblBorders>
        <w:tblLayout w:type="fixed"/>
        <w:tblLook w:val="01E0" w:firstRow="1" w:lastRow="1" w:firstColumn="1" w:lastColumn="1" w:noHBand="0" w:noVBand="0"/>
      </w:tblPr>
      <w:tblGrid>
        <w:gridCol w:w="1188"/>
        <w:gridCol w:w="1800"/>
        <w:gridCol w:w="4879"/>
        <w:gridCol w:w="1419"/>
      </w:tblGrid>
      <w:tr w:rsidR="005B23F9" w:rsidRPr="008746D9" w:rsidTr="006D7ED2">
        <w:trPr>
          <w:jc w:val="center"/>
        </w:trPr>
        <w:tc>
          <w:tcPr>
            <w:tcW w:w="640" w:type="pct"/>
            <w:shd w:val="clear" w:color="auto" w:fill="auto"/>
            <w:tcMar>
              <w:top w:w="57" w:type="dxa"/>
              <w:bottom w:w="57" w:type="dxa"/>
            </w:tcMar>
            <w:vAlign w:val="center"/>
          </w:tcPr>
          <w:p w:rsidR="005B23F9" w:rsidRPr="008746D9" w:rsidRDefault="005B23F9" w:rsidP="0078348A">
            <w:pPr>
              <w:pStyle w:val="Tableau"/>
              <w:rPr>
                <w:color w:val="auto"/>
                <w:lang w:val="en-US"/>
              </w:rPr>
            </w:pPr>
            <w:r w:rsidRPr="008746D9">
              <w:rPr>
                <w:color w:val="auto"/>
                <w:lang w:val="en-US"/>
              </w:rPr>
              <w:t>Version</w:t>
            </w:r>
          </w:p>
        </w:tc>
        <w:tc>
          <w:tcPr>
            <w:tcW w:w="969" w:type="pct"/>
            <w:shd w:val="clear" w:color="auto" w:fill="auto"/>
            <w:tcMar>
              <w:top w:w="57" w:type="dxa"/>
              <w:bottom w:w="57" w:type="dxa"/>
            </w:tcMar>
            <w:vAlign w:val="center"/>
          </w:tcPr>
          <w:p w:rsidR="005B23F9" w:rsidRPr="008746D9" w:rsidRDefault="005B23F9" w:rsidP="00E54747">
            <w:pPr>
              <w:pStyle w:val="Tableau"/>
              <w:rPr>
                <w:color w:val="auto"/>
                <w:lang w:val="en-US"/>
              </w:rPr>
            </w:pPr>
            <w:r w:rsidRPr="008746D9">
              <w:rPr>
                <w:color w:val="auto"/>
                <w:lang w:val="en-US"/>
              </w:rPr>
              <w:t>Cr</w:t>
            </w:r>
            <w:r w:rsidR="00E54747" w:rsidRPr="008746D9">
              <w:rPr>
                <w:color w:val="auto"/>
                <w:lang w:val="en-US"/>
              </w:rPr>
              <w:t>eated / Modified by</w:t>
            </w:r>
          </w:p>
        </w:tc>
        <w:tc>
          <w:tcPr>
            <w:tcW w:w="2627" w:type="pct"/>
            <w:shd w:val="clear" w:color="auto" w:fill="auto"/>
            <w:tcMar>
              <w:top w:w="57" w:type="dxa"/>
              <w:bottom w:w="57" w:type="dxa"/>
            </w:tcMar>
            <w:vAlign w:val="center"/>
          </w:tcPr>
          <w:p w:rsidR="005B23F9" w:rsidRPr="008746D9" w:rsidRDefault="00E54747" w:rsidP="0078348A">
            <w:pPr>
              <w:pStyle w:val="Tableau"/>
              <w:rPr>
                <w:color w:val="auto"/>
                <w:lang w:val="en-US"/>
              </w:rPr>
            </w:pPr>
            <w:r w:rsidRPr="008746D9">
              <w:rPr>
                <w:color w:val="auto"/>
                <w:lang w:val="en-US"/>
              </w:rPr>
              <w:t>Modifications</w:t>
            </w:r>
          </w:p>
        </w:tc>
        <w:tc>
          <w:tcPr>
            <w:tcW w:w="764" w:type="pct"/>
            <w:shd w:val="clear" w:color="auto" w:fill="auto"/>
            <w:tcMar>
              <w:top w:w="57" w:type="dxa"/>
              <w:bottom w:w="57" w:type="dxa"/>
            </w:tcMar>
            <w:vAlign w:val="center"/>
          </w:tcPr>
          <w:p w:rsidR="005B23F9" w:rsidRPr="008746D9" w:rsidRDefault="005B23F9" w:rsidP="0078348A">
            <w:pPr>
              <w:pStyle w:val="Tableau"/>
              <w:rPr>
                <w:color w:val="auto"/>
                <w:lang w:val="en-US"/>
              </w:rPr>
            </w:pPr>
            <w:r w:rsidRPr="008746D9">
              <w:rPr>
                <w:color w:val="auto"/>
                <w:lang w:val="en-US"/>
              </w:rPr>
              <w:t>Date</w:t>
            </w:r>
          </w:p>
        </w:tc>
      </w:tr>
      <w:tr w:rsidR="005B23F9" w:rsidRPr="008746D9" w:rsidTr="006D7ED2">
        <w:trPr>
          <w:jc w:val="center"/>
        </w:trPr>
        <w:tc>
          <w:tcPr>
            <w:tcW w:w="640" w:type="pct"/>
            <w:shd w:val="clear" w:color="auto" w:fill="auto"/>
            <w:tcMar>
              <w:top w:w="57" w:type="dxa"/>
              <w:bottom w:w="57" w:type="dxa"/>
            </w:tcMar>
            <w:vAlign w:val="center"/>
          </w:tcPr>
          <w:p w:rsidR="005B23F9" w:rsidRPr="008746D9" w:rsidRDefault="00E947B9" w:rsidP="0078348A">
            <w:pPr>
              <w:pStyle w:val="Tableau"/>
              <w:rPr>
                <w:color w:val="auto"/>
                <w:lang w:val="en-US"/>
              </w:rPr>
            </w:pPr>
            <w:r w:rsidRPr="008746D9">
              <w:rPr>
                <w:color w:val="auto"/>
                <w:lang w:val="en-US"/>
              </w:rPr>
              <w:fldChar w:fldCharType="begin">
                <w:ffData>
                  <w:name w:val="Texte4"/>
                  <w:enabled/>
                  <w:calcOnExit w:val="0"/>
                  <w:textInput>
                    <w:type w:val="number"/>
                    <w:default w:val="0.0"/>
                  </w:textInput>
                </w:ffData>
              </w:fldChar>
            </w:r>
            <w:bookmarkStart w:id="1" w:name="Texte4"/>
            <w:r w:rsidRPr="008746D9">
              <w:rPr>
                <w:color w:val="auto"/>
                <w:lang w:val="en-US"/>
              </w:rPr>
              <w:instrText xml:space="preserve"> FORMTEXT </w:instrText>
            </w:r>
            <w:r w:rsidRPr="008746D9">
              <w:rPr>
                <w:color w:val="auto"/>
                <w:lang w:val="en-US"/>
              </w:rPr>
            </w:r>
            <w:r w:rsidRPr="008746D9">
              <w:rPr>
                <w:color w:val="auto"/>
                <w:lang w:val="en-US"/>
              </w:rPr>
              <w:fldChar w:fldCharType="separate"/>
            </w:r>
            <w:r w:rsidR="009538EB" w:rsidRPr="008746D9">
              <w:rPr>
                <w:noProof/>
                <w:color w:val="auto"/>
                <w:lang w:val="en-US"/>
              </w:rPr>
              <w:t>0.0</w:t>
            </w:r>
            <w:r w:rsidRPr="008746D9">
              <w:rPr>
                <w:color w:val="auto"/>
                <w:lang w:val="en-US"/>
              </w:rPr>
              <w:fldChar w:fldCharType="end"/>
            </w:r>
            <w:bookmarkEnd w:id="1"/>
          </w:p>
        </w:tc>
        <w:tc>
          <w:tcPr>
            <w:tcW w:w="969" w:type="pct"/>
            <w:shd w:val="clear" w:color="auto" w:fill="auto"/>
            <w:tcMar>
              <w:top w:w="57" w:type="dxa"/>
              <w:bottom w:w="57" w:type="dxa"/>
            </w:tcMar>
            <w:vAlign w:val="center"/>
          </w:tcPr>
          <w:p w:rsidR="002C43CF" w:rsidRPr="008746D9" w:rsidRDefault="002D310E" w:rsidP="002D310E">
            <w:pPr>
              <w:pStyle w:val="Tableau"/>
              <w:jc w:val="left"/>
              <w:rPr>
                <w:color w:val="auto"/>
                <w:sz w:val="20"/>
                <w:szCs w:val="20"/>
                <w:lang w:val="en-US"/>
              </w:rPr>
            </w:pPr>
            <w:r w:rsidRPr="008746D9">
              <w:rPr>
                <w:color w:val="auto"/>
                <w:sz w:val="20"/>
                <w:szCs w:val="20"/>
                <w:lang w:val="en-US"/>
              </w:rPr>
              <w:t xml:space="preserve">Ismail Boutaleb </w:t>
            </w:r>
          </w:p>
        </w:tc>
        <w:bookmarkStart w:id="2" w:name="Texte8"/>
        <w:tc>
          <w:tcPr>
            <w:tcW w:w="2627" w:type="pct"/>
            <w:shd w:val="clear" w:color="auto" w:fill="auto"/>
            <w:tcMar>
              <w:top w:w="57" w:type="dxa"/>
              <w:bottom w:w="57" w:type="dxa"/>
            </w:tcMar>
            <w:vAlign w:val="center"/>
          </w:tcPr>
          <w:p w:rsidR="005B23F9" w:rsidRPr="008746D9" w:rsidRDefault="005B23F9" w:rsidP="00731A20">
            <w:pPr>
              <w:pStyle w:val="Tableau"/>
              <w:tabs>
                <w:tab w:val="left" w:pos="71"/>
              </w:tabs>
              <w:jc w:val="left"/>
              <w:rPr>
                <w:color w:val="auto"/>
                <w:sz w:val="20"/>
                <w:szCs w:val="20"/>
                <w:lang w:val="en-US"/>
              </w:rPr>
            </w:pPr>
            <w:r w:rsidRPr="008746D9">
              <w:rPr>
                <w:color w:val="auto"/>
                <w:sz w:val="20"/>
                <w:szCs w:val="20"/>
                <w:lang w:val="en-US"/>
              </w:rPr>
              <w:fldChar w:fldCharType="begin">
                <w:ffData>
                  <w:name w:val="Texte8"/>
                  <w:enabled/>
                  <w:calcOnExit w:val="0"/>
                  <w:textInput>
                    <w:default w:val="Initialisation"/>
                  </w:textInput>
                </w:ffData>
              </w:fldChar>
            </w:r>
            <w:r w:rsidRPr="008746D9">
              <w:rPr>
                <w:color w:val="auto"/>
                <w:sz w:val="20"/>
                <w:szCs w:val="20"/>
                <w:lang w:val="en-US"/>
              </w:rPr>
              <w:instrText xml:space="preserve"> FORMTEXT </w:instrText>
            </w:r>
            <w:r w:rsidRPr="008746D9">
              <w:rPr>
                <w:color w:val="auto"/>
                <w:sz w:val="20"/>
                <w:szCs w:val="20"/>
                <w:lang w:val="en-US"/>
              </w:rPr>
            </w:r>
            <w:r w:rsidRPr="008746D9">
              <w:rPr>
                <w:color w:val="auto"/>
                <w:sz w:val="20"/>
                <w:szCs w:val="20"/>
                <w:lang w:val="en-US"/>
              </w:rPr>
              <w:fldChar w:fldCharType="separate"/>
            </w:r>
            <w:r w:rsidR="009538EB" w:rsidRPr="008746D9">
              <w:rPr>
                <w:noProof/>
                <w:color w:val="auto"/>
                <w:sz w:val="20"/>
                <w:szCs w:val="20"/>
                <w:lang w:val="en-US"/>
              </w:rPr>
              <w:t>Initialisation</w:t>
            </w:r>
            <w:r w:rsidRPr="008746D9">
              <w:rPr>
                <w:color w:val="auto"/>
                <w:sz w:val="20"/>
                <w:szCs w:val="20"/>
                <w:lang w:val="en-US"/>
              </w:rPr>
              <w:fldChar w:fldCharType="end"/>
            </w:r>
            <w:bookmarkEnd w:id="2"/>
          </w:p>
        </w:tc>
        <w:tc>
          <w:tcPr>
            <w:tcW w:w="764" w:type="pct"/>
            <w:shd w:val="clear" w:color="auto" w:fill="auto"/>
            <w:tcMar>
              <w:top w:w="57" w:type="dxa"/>
              <w:bottom w:w="57" w:type="dxa"/>
            </w:tcMar>
            <w:vAlign w:val="center"/>
          </w:tcPr>
          <w:p w:rsidR="005B23F9" w:rsidRPr="008746D9" w:rsidRDefault="002D310E" w:rsidP="0078348A">
            <w:pPr>
              <w:pStyle w:val="Tableau"/>
              <w:rPr>
                <w:color w:val="auto"/>
                <w:lang w:val="en-US"/>
              </w:rPr>
            </w:pPr>
            <w:r w:rsidRPr="008746D9">
              <w:rPr>
                <w:color w:val="auto"/>
                <w:lang w:val="en-US"/>
              </w:rPr>
              <w:t>17/01/2018</w:t>
            </w:r>
          </w:p>
        </w:tc>
      </w:tr>
      <w:tr w:rsidR="004B5427" w:rsidRPr="008746D9" w:rsidTr="006D7ED2">
        <w:trPr>
          <w:jc w:val="center"/>
        </w:trPr>
        <w:tc>
          <w:tcPr>
            <w:tcW w:w="640" w:type="pct"/>
            <w:shd w:val="clear" w:color="auto" w:fill="auto"/>
            <w:tcMar>
              <w:top w:w="57" w:type="dxa"/>
              <w:bottom w:w="57" w:type="dxa"/>
            </w:tcMar>
            <w:vAlign w:val="center"/>
          </w:tcPr>
          <w:p w:rsidR="004B5427" w:rsidRPr="008746D9" w:rsidRDefault="004B5427" w:rsidP="0078348A">
            <w:pPr>
              <w:pStyle w:val="Tableau"/>
              <w:rPr>
                <w:color w:val="auto"/>
                <w:lang w:val="en-US"/>
              </w:rPr>
            </w:pPr>
            <w:r>
              <w:rPr>
                <w:color w:val="auto"/>
                <w:lang w:val="en-US"/>
              </w:rPr>
              <w:t>1.0</w:t>
            </w:r>
          </w:p>
        </w:tc>
        <w:tc>
          <w:tcPr>
            <w:tcW w:w="969" w:type="pct"/>
            <w:shd w:val="clear" w:color="auto" w:fill="auto"/>
            <w:tcMar>
              <w:top w:w="57" w:type="dxa"/>
              <w:bottom w:w="57" w:type="dxa"/>
            </w:tcMar>
            <w:vAlign w:val="center"/>
          </w:tcPr>
          <w:p w:rsidR="004B5427" w:rsidRPr="006D7ED2" w:rsidRDefault="004B5427" w:rsidP="002D310E">
            <w:pPr>
              <w:pStyle w:val="Tableau"/>
              <w:jc w:val="left"/>
              <w:rPr>
                <w:color w:val="auto"/>
                <w:sz w:val="20"/>
                <w:szCs w:val="20"/>
              </w:rPr>
            </w:pPr>
            <w:r w:rsidRPr="006D7ED2">
              <w:rPr>
                <w:color w:val="auto"/>
                <w:sz w:val="20"/>
                <w:szCs w:val="20"/>
              </w:rPr>
              <w:t xml:space="preserve">Arnaud </w:t>
            </w:r>
            <w:proofErr w:type="spellStart"/>
            <w:r w:rsidRPr="006D7ED2">
              <w:rPr>
                <w:color w:val="auto"/>
                <w:sz w:val="20"/>
                <w:szCs w:val="20"/>
              </w:rPr>
              <w:t>Jousseaume</w:t>
            </w:r>
            <w:proofErr w:type="spellEnd"/>
          </w:p>
          <w:p w:rsidR="004B5427" w:rsidRPr="006D7ED2" w:rsidRDefault="004B5427" w:rsidP="002D310E">
            <w:pPr>
              <w:pStyle w:val="Tableau"/>
              <w:jc w:val="left"/>
              <w:rPr>
                <w:color w:val="auto"/>
                <w:sz w:val="20"/>
                <w:szCs w:val="20"/>
              </w:rPr>
            </w:pPr>
            <w:r w:rsidRPr="006D7ED2">
              <w:rPr>
                <w:color w:val="auto"/>
                <w:sz w:val="20"/>
                <w:szCs w:val="20"/>
              </w:rPr>
              <w:t>(Prestataire)</w:t>
            </w:r>
          </w:p>
          <w:p w:rsidR="00BA7B6D" w:rsidRPr="006D7ED2" w:rsidRDefault="00BA7B6D" w:rsidP="002D310E">
            <w:pPr>
              <w:pStyle w:val="Tableau"/>
              <w:jc w:val="left"/>
              <w:rPr>
                <w:color w:val="auto"/>
                <w:sz w:val="20"/>
                <w:szCs w:val="20"/>
              </w:rPr>
            </w:pPr>
            <w:r w:rsidRPr="006D7ED2">
              <w:rPr>
                <w:color w:val="auto"/>
                <w:sz w:val="20"/>
                <w:szCs w:val="20"/>
              </w:rPr>
              <w:t>Ismail Boutaleb</w:t>
            </w:r>
          </w:p>
        </w:tc>
        <w:tc>
          <w:tcPr>
            <w:tcW w:w="2627" w:type="pct"/>
            <w:shd w:val="clear" w:color="auto" w:fill="auto"/>
            <w:tcMar>
              <w:top w:w="57" w:type="dxa"/>
              <w:bottom w:w="57" w:type="dxa"/>
            </w:tcMar>
            <w:vAlign w:val="center"/>
          </w:tcPr>
          <w:p w:rsidR="00BA7B6D" w:rsidRDefault="00EC792D" w:rsidP="00731A20">
            <w:pPr>
              <w:pStyle w:val="Tableau"/>
              <w:jc w:val="left"/>
              <w:rPr>
                <w:color w:val="auto"/>
                <w:sz w:val="20"/>
                <w:szCs w:val="20"/>
                <w:lang w:val="en-US"/>
              </w:rPr>
            </w:pPr>
            <w:r>
              <w:rPr>
                <w:color w:val="auto"/>
                <w:sz w:val="20"/>
                <w:szCs w:val="20"/>
                <w:lang w:val="en-US"/>
              </w:rPr>
              <w:t>T</w:t>
            </w:r>
            <w:r w:rsidR="004B5427">
              <w:rPr>
                <w:color w:val="auto"/>
                <w:sz w:val="20"/>
                <w:szCs w:val="20"/>
                <w:lang w:val="en-US"/>
              </w:rPr>
              <w:t xml:space="preserve">he </w:t>
            </w:r>
            <w:r>
              <w:rPr>
                <w:color w:val="auto"/>
                <w:sz w:val="20"/>
                <w:szCs w:val="20"/>
                <w:lang w:val="en-US"/>
              </w:rPr>
              <w:t xml:space="preserve">matrix distance </w:t>
            </w:r>
            <w:r w:rsidR="004B5427">
              <w:rPr>
                <w:color w:val="auto"/>
                <w:sz w:val="20"/>
                <w:szCs w:val="20"/>
                <w:lang w:val="en-US"/>
              </w:rPr>
              <w:t>used for the optimization</w:t>
            </w:r>
            <w:r>
              <w:rPr>
                <w:color w:val="auto"/>
                <w:sz w:val="20"/>
                <w:szCs w:val="20"/>
                <w:lang w:val="en-US"/>
              </w:rPr>
              <w:t xml:space="preserve"> in part </w:t>
            </w:r>
            <w:r>
              <w:rPr>
                <w:bCs w:val="0"/>
                <w:szCs w:val="20"/>
                <w:lang w:val="en-US"/>
              </w:rPr>
              <w:fldChar w:fldCharType="begin"/>
            </w:r>
            <w:r>
              <w:rPr>
                <w:color w:val="auto"/>
                <w:sz w:val="20"/>
                <w:szCs w:val="20"/>
                <w:lang w:val="en-US"/>
              </w:rPr>
              <w:instrText xml:space="preserve"> REF _Ref522631546 \r \h  \* MERGEFORMAT </w:instrText>
            </w:r>
            <w:r>
              <w:rPr>
                <w:bCs w:val="0"/>
                <w:szCs w:val="20"/>
                <w:lang w:val="en-US"/>
              </w:rPr>
            </w:r>
            <w:r>
              <w:rPr>
                <w:bCs w:val="0"/>
                <w:szCs w:val="20"/>
                <w:lang w:val="en-US"/>
              </w:rPr>
              <w:fldChar w:fldCharType="separate"/>
            </w:r>
            <w:proofErr w:type="spellStart"/>
            <w:r>
              <w:rPr>
                <w:color w:val="auto"/>
                <w:sz w:val="20"/>
                <w:szCs w:val="20"/>
                <w:lang w:val="en-US"/>
              </w:rPr>
              <w:t>II.c</w:t>
            </w:r>
            <w:proofErr w:type="spellEnd"/>
            <w:r>
              <w:rPr>
                <w:bCs w:val="0"/>
                <w:szCs w:val="20"/>
                <w:lang w:val="en-US"/>
              </w:rPr>
              <w:fldChar w:fldCharType="end"/>
            </w:r>
            <w:r>
              <w:rPr>
                <w:color w:val="auto"/>
                <w:sz w:val="20"/>
                <w:szCs w:val="20"/>
                <w:lang w:val="en-US"/>
              </w:rPr>
              <w:t xml:space="preserve"> has been changed</w:t>
            </w:r>
            <w:r w:rsidR="004B5427">
              <w:rPr>
                <w:color w:val="auto"/>
                <w:sz w:val="20"/>
                <w:szCs w:val="20"/>
                <w:lang w:val="en-US"/>
              </w:rPr>
              <w:t xml:space="preserve">. The study </w:t>
            </w:r>
            <w:r>
              <w:rPr>
                <w:color w:val="auto"/>
                <w:sz w:val="20"/>
                <w:szCs w:val="20"/>
                <w:lang w:val="en-US"/>
              </w:rPr>
              <w:t>justifying</w:t>
            </w:r>
            <w:r w:rsidR="004B5427">
              <w:rPr>
                <w:color w:val="auto"/>
                <w:sz w:val="20"/>
                <w:szCs w:val="20"/>
                <w:lang w:val="en-US"/>
              </w:rPr>
              <w:t xml:space="preserve"> th</w:t>
            </w:r>
            <w:r w:rsidR="007B1E6B">
              <w:rPr>
                <w:color w:val="auto"/>
                <w:sz w:val="20"/>
                <w:szCs w:val="20"/>
                <w:lang w:val="en-US"/>
              </w:rPr>
              <w:t>is model</w:t>
            </w:r>
            <w:r w:rsidR="004B5427">
              <w:rPr>
                <w:color w:val="auto"/>
                <w:sz w:val="20"/>
                <w:szCs w:val="20"/>
                <w:lang w:val="en-US"/>
              </w:rPr>
              <w:t xml:space="preserve"> change is available in </w:t>
            </w:r>
            <w:r w:rsidR="00D84910">
              <w:rPr>
                <w:color w:val="auto"/>
                <w:sz w:val="20"/>
                <w:szCs w:val="20"/>
                <w:lang w:val="en-US"/>
              </w:rPr>
              <w:t xml:space="preserve">part </w:t>
            </w:r>
            <w:r w:rsidR="00D84910">
              <w:rPr>
                <w:bCs w:val="0"/>
                <w:szCs w:val="20"/>
                <w:lang w:val="en-US"/>
              </w:rPr>
              <w:fldChar w:fldCharType="begin"/>
            </w:r>
            <w:r w:rsidR="00D84910">
              <w:rPr>
                <w:color w:val="auto"/>
                <w:sz w:val="20"/>
                <w:szCs w:val="20"/>
                <w:lang w:val="en-US"/>
              </w:rPr>
              <w:instrText xml:space="preserve"> REF _Ref522638677 \r \h </w:instrText>
            </w:r>
            <w:r>
              <w:rPr>
                <w:color w:val="auto"/>
                <w:sz w:val="20"/>
                <w:szCs w:val="20"/>
                <w:lang w:val="en-US"/>
              </w:rPr>
              <w:instrText xml:space="preserve"> \* MERGEFORMAT </w:instrText>
            </w:r>
            <w:r w:rsidR="00D84910">
              <w:rPr>
                <w:bCs w:val="0"/>
                <w:szCs w:val="20"/>
                <w:lang w:val="en-US"/>
              </w:rPr>
            </w:r>
            <w:r w:rsidR="00D84910">
              <w:rPr>
                <w:bCs w:val="0"/>
                <w:szCs w:val="20"/>
                <w:lang w:val="en-US"/>
              </w:rPr>
              <w:fldChar w:fldCharType="separate"/>
            </w:r>
            <w:proofErr w:type="spellStart"/>
            <w:r w:rsidR="00D84910">
              <w:rPr>
                <w:color w:val="auto"/>
                <w:sz w:val="20"/>
                <w:szCs w:val="20"/>
                <w:lang w:val="en-US"/>
              </w:rPr>
              <w:t>III.f</w:t>
            </w:r>
            <w:proofErr w:type="spellEnd"/>
            <w:r w:rsidR="00D84910">
              <w:rPr>
                <w:bCs w:val="0"/>
                <w:szCs w:val="20"/>
                <w:lang w:val="en-US"/>
              </w:rPr>
              <w:fldChar w:fldCharType="end"/>
            </w:r>
            <w:r w:rsidR="004B5427">
              <w:rPr>
                <w:color w:val="auto"/>
                <w:sz w:val="20"/>
                <w:szCs w:val="20"/>
                <w:lang w:val="en-US"/>
              </w:rPr>
              <w:t>.</w:t>
            </w:r>
            <w:r w:rsidR="00731A20">
              <w:rPr>
                <w:color w:val="auto"/>
                <w:sz w:val="20"/>
                <w:szCs w:val="20"/>
                <w:lang w:val="en-US"/>
              </w:rPr>
              <w:t xml:space="preserve"> </w:t>
            </w:r>
          </w:p>
          <w:p w:rsidR="00EC792D" w:rsidRDefault="00BA7B6D" w:rsidP="00731A20">
            <w:pPr>
              <w:pStyle w:val="Tableau"/>
              <w:jc w:val="left"/>
              <w:rPr>
                <w:color w:val="auto"/>
                <w:sz w:val="20"/>
                <w:szCs w:val="20"/>
                <w:lang w:val="en-US"/>
              </w:rPr>
            </w:pPr>
            <w:r>
              <w:rPr>
                <w:color w:val="auto"/>
                <w:sz w:val="20"/>
                <w:szCs w:val="20"/>
                <w:lang w:val="en-US"/>
              </w:rPr>
              <w:t>A</w:t>
            </w:r>
            <w:r w:rsidR="00731A20">
              <w:rPr>
                <w:color w:val="auto"/>
                <w:sz w:val="20"/>
                <w:szCs w:val="20"/>
                <w:lang w:val="en-US"/>
              </w:rPr>
              <w:t xml:space="preserve">dded </w:t>
            </w:r>
            <w:r w:rsidR="00C618DA">
              <w:rPr>
                <w:color w:val="auto"/>
                <w:sz w:val="20"/>
                <w:szCs w:val="20"/>
                <w:lang w:val="en-US"/>
              </w:rPr>
              <w:t xml:space="preserve">an </w:t>
            </w:r>
            <w:r>
              <w:rPr>
                <w:color w:val="auto"/>
                <w:sz w:val="20"/>
                <w:szCs w:val="20"/>
                <w:lang w:val="en-US"/>
              </w:rPr>
              <w:t>al</w:t>
            </w:r>
            <w:r w:rsidR="00C618DA">
              <w:rPr>
                <w:color w:val="auto"/>
                <w:sz w:val="20"/>
                <w:szCs w:val="20"/>
                <w:lang w:val="en-US"/>
              </w:rPr>
              <w:t xml:space="preserve">ternative choice for the optimization routine. </w:t>
            </w:r>
          </w:p>
          <w:p w:rsidR="004B5427" w:rsidRDefault="00EE47CF" w:rsidP="00731A20">
            <w:pPr>
              <w:pStyle w:val="Tableau"/>
              <w:jc w:val="left"/>
              <w:rPr>
                <w:color w:val="auto"/>
                <w:sz w:val="20"/>
                <w:szCs w:val="20"/>
                <w:lang w:val="en-US"/>
              </w:rPr>
            </w:pPr>
            <w:r>
              <w:rPr>
                <w:color w:val="auto"/>
                <w:sz w:val="20"/>
                <w:szCs w:val="20"/>
                <w:lang w:val="en-US"/>
              </w:rPr>
              <w:t xml:space="preserve">The methodology to mix default vector and migration vector (part </w:t>
            </w:r>
            <w:r>
              <w:rPr>
                <w:color w:val="auto"/>
                <w:sz w:val="20"/>
                <w:szCs w:val="20"/>
                <w:lang w:val="en-US"/>
              </w:rPr>
              <w:fldChar w:fldCharType="begin"/>
            </w:r>
            <w:r>
              <w:rPr>
                <w:color w:val="auto"/>
                <w:sz w:val="20"/>
                <w:szCs w:val="20"/>
                <w:lang w:val="en-US"/>
              </w:rPr>
              <w:instrText xml:space="preserve"> REF _Ref522631561 \r \h </w:instrText>
            </w:r>
            <w:r w:rsidR="00EC792D">
              <w:rPr>
                <w:color w:val="auto"/>
                <w:sz w:val="20"/>
                <w:szCs w:val="20"/>
                <w:lang w:val="en-US"/>
              </w:rPr>
              <w:instrText xml:space="preserve"> \* MERGEFORMAT </w:instrText>
            </w:r>
            <w:r>
              <w:rPr>
                <w:color w:val="auto"/>
                <w:sz w:val="20"/>
                <w:szCs w:val="20"/>
                <w:lang w:val="en-US"/>
              </w:rPr>
            </w:r>
            <w:r>
              <w:rPr>
                <w:color w:val="auto"/>
                <w:sz w:val="20"/>
                <w:szCs w:val="20"/>
                <w:lang w:val="en-US"/>
              </w:rPr>
              <w:fldChar w:fldCharType="separate"/>
            </w:r>
            <w:proofErr w:type="spellStart"/>
            <w:r>
              <w:rPr>
                <w:color w:val="auto"/>
                <w:sz w:val="20"/>
                <w:szCs w:val="20"/>
                <w:lang w:val="en-US"/>
              </w:rPr>
              <w:t>II.d</w:t>
            </w:r>
            <w:proofErr w:type="spellEnd"/>
            <w:r>
              <w:rPr>
                <w:color w:val="auto"/>
                <w:sz w:val="20"/>
                <w:szCs w:val="20"/>
                <w:lang w:val="en-US"/>
              </w:rPr>
              <w:fldChar w:fldCharType="end"/>
            </w:r>
            <w:r>
              <w:rPr>
                <w:color w:val="auto"/>
                <w:sz w:val="20"/>
                <w:szCs w:val="20"/>
                <w:lang w:val="en-US"/>
              </w:rPr>
              <w:t xml:space="preserve">) </w:t>
            </w:r>
            <w:r w:rsidR="00CF4EBC">
              <w:rPr>
                <w:color w:val="auto"/>
                <w:sz w:val="20"/>
                <w:szCs w:val="20"/>
                <w:lang w:val="en-US"/>
              </w:rPr>
              <w:t>is</w:t>
            </w:r>
            <w:r>
              <w:rPr>
                <w:color w:val="auto"/>
                <w:sz w:val="20"/>
                <w:szCs w:val="20"/>
                <w:lang w:val="en-US"/>
              </w:rPr>
              <w:t xml:space="preserve"> now</w:t>
            </w:r>
            <w:r w:rsidR="00CF4EBC">
              <w:rPr>
                <w:color w:val="auto"/>
                <w:sz w:val="20"/>
                <w:szCs w:val="20"/>
                <w:lang w:val="en-US"/>
              </w:rPr>
              <w:t xml:space="preserve"> justified in part </w:t>
            </w:r>
            <w:r w:rsidR="007B1E6B">
              <w:rPr>
                <w:color w:val="auto"/>
                <w:sz w:val="20"/>
                <w:szCs w:val="20"/>
                <w:lang w:val="en-US"/>
              </w:rPr>
              <w:fldChar w:fldCharType="begin"/>
            </w:r>
            <w:r w:rsidR="007B1E6B">
              <w:rPr>
                <w:color w:val="auto"/>
                <w:sz w:val="20"/>
                <w:szCs w:val="20"/>
                <w:lang w:val="en-US"/>
              </w:rPr>
              <w:instrText xml:space="preserve"> REF _Ref522638869 \r \h </w:instrText>
            </w:r>
            <w:r w:rsidR="00EC792D">
              <w:rPr>
                <w:color w:val="auto"/>
                <w:sz w:val="20"/>
                <w:szCs w:val="20"/>
                <w:lang w:val="en-US"/>
              </w:rPr>
              <w:instrText xml:space="preserve"> \* MERGEFORMAT </w:instrText>
            </w:r>
            <w:r w:rsidR="007B1E6B">
              <w:rPr>
                <w:color w:val="auto"/>
                <w:sz w:val="20"/>
                <w:szCs w:val="20"/>
                <w:lang w:val="en-US"/>
              </w:rPr>
            </w:r>
            <w:r w:rsidR="007B1E6B">
              <w:rPr>
                <w:color w:val="auto"/>
                <w:sz w:val="20"/>
                <w:szCs w:val="20"/>
                <w:lang w:val="en-US"/>
              </w:rPr>
              <w:fldChar w:fldCharType="separate"/>
            </w:r>
            <w:proofErr w:type="spellStart"/>
            <w:r w:rsidR="007B1E6B">
              <w:rPr>
                <w:color w:val="auto"/>
                <w:sz w:val="20"/>
                <w:szCs w:val="20"/>
                <w:lang w:val="en-US"/>
              </w:rPr>
              <w:t>III.g</w:t>
            </w:r>
            <w:proofErr w:type="spellEnd"/>
            <w:r w:rsidR="007B1E6B">
              <w:rPr>
                <w:color w:val="auto"/>
                <w:sz w:val="20"/>
                <w:szCs w:val="20"/>
                <w:lang w:val="en-US"/>
              </w:rPr>
              <w:fldChar w:fldCharType="end"/>
            </w:r>
            <w:r w:rsidR="00CF4EBC">
              <w:rPr>
                <w:color w:val="auto"/>
                <w:sz w:val="20"/>
                <w:szCs w:val="20"/>
                <w:lang w:val="en-US"/>
              </w:rPr>
              <w:t xml:space="preserve">. </w:t>
            </w:r>
          </w:p>
          <w:p w:rsidR="00BA7B6D" w:rsidRDefault="00BA7B6D" w:rsidP="00731A20">
            <w:pPr>
              <w:pStyle w:val="Tableau"/>
              <w:jc w:val="left"/>
              <w:rPr>
                <w:color w:val="auto"/>
                <w:sz w:val="20"/>
                <w:szCs w:val="20"/>
                <w:lang w:val="en-US"/>
              </w:rPr>
            </w:pPr>
            <w:r>
              <w:rPr>
                <w:color w:val="auto"/>
                <w:sz w:val="20"/>
                <w:szCs w:val="20"/>
                <w:lang w:val="en-US"/>
              </w:rPr>
              <w:t xml:space="preserve">Part </w:t>
            </w:r>
            <w:r>
              <w:rPr>
                <w:color w:val="auto"/>
                <w:sz w:val="20"/>
                <w:szCs w:val="20"/>
                <w:lang w:val="en-US"/>
              </w:rPr>
              <w:fldChar w:fldCharType="begin"/>
            </w:r>
            <w:r>
              <w:rPr>
                <w:color w:val="auto"/>
                <w:sz w:val="20"/>
                <w:szCs w:val="20"/>
                <w:lang w:val="en-US"/>
              </w:rPr>
              <w:instrText xml:space="preserve"> REF _Ref524701441 \r \h </w:instrText>
            </w:r>
            <w:r>
              <w:rPr>
                <w:color w:val="auto"/>
                <w:sz w:val="20"/>
                <w:szCs w:val="20"/>
                <w:lang w:val="en-US"/>
              </w:rPr>
            </w:r>
            <w:r>
              <w:rPr>
                <w:color w:val="auto"/>
                <w:sz w:val="20"/>
                <w:szCs w:val="20"/>
                <w:lang w:val="en-US"/>
              </w:rPr>
              <w:fldChar w:fldCharType="separate"/>
            </w:r>
            <w:proofErr w:type="spellStart"/>
            <w:r>
              <w:rPr>
                <w:color w:val="auto"/>
                <w:sz w:val="20"/>
                <w:szCs w:val="20"/>
                <w:lang w:val="en-US"/>
              </w:rPr>
              <w:t>II.e</w:t>
            </w:r>
            <w:proofErr w:type="spellEnd"/>
            <w:r>
              <w:rPr>
                <w:color w:val="auto"/>
                <w:sz w:val="20"/>
                <w:szCs w:val="20"/>
                <w:lang w:val="en-US"/>
              </w:rPr>
              <w:fldChar w:fldCharType="end"/>
            </w:r>
            <w:r>
              <w:rPr>
                <w:color w:val="auto"/>
                <w:sz w:val="20"/>
                <w:szCs w:val="20"/>
                <w:lang w:val="en-US"/>
              </w:rPr>
              <w:t>: added a footnote to explain the extrapolation difference between IFRS 9 and EBA Stress tests.</w:t>
            </w:r>
          </w:p>
          <w:p w:rsidR="008C6F5D" w:rsidRDefault="008C6F5D" w:rsidP="00731A20">
            <w:pPr>
              <w:pStyle w:val="Tableau"/>
              <w:jc w:val="left"/>
              <w:rPr>
                <w:color w:val="auto"/>
                <w:sz w:val="20"/>
                <w:szCs w:val="20"/>
                <w:lang w:val="en-US"/>
              </w:rPr>
            </w:pPr>
            <w:r>
              <w:rPr>
                <w:color w:val="auto"/>
                <w:sz w:val="20"/>
                <w:szCs w:val="20"/>
                <w:lang w:val="en-US"/>
              </w:rPr>
              <w:t xml:space="preserve">Part </w:t>
            </w:r>
            <w:r>
              <w:rPr>
                <w:color w:val="auto"/>
                <w:sz w:val="20"/>
                <w:szCs w:val="20"/>
                <w:lang w:val="en-US"/>
              </w:rPr>
              <w:fldChar w:fldCharType="begin"/>
            </w:r>
            <w:r>
              <w:rPr>
                <w:color w:val="auto"/>
                <w:sz w:val="20"/>
                <w:szCs w:val="20"/>
                <w:lang w:val="en-US"/>
              </w:rPr>
              <w:instrText xml:space="preserve"> REF _Ref528603400 \r \h </w:instrText>
            </w:r>
            <w:r>
              <w:rPr>
                <w:color w:val="auto"/>
                <w:sz w:val="20"/>
                <w:szCs w:val="20"/>
                <w:lang w:val="en-US"/>
              </w:rPr>
            </w:r>
            <w:r>
              <w:rPr>
                <w:color w:val="auto"/>
                <w:sz w:val="20"/>
                <w:szCs w:val="20"/>
                <w:lang w:val="en-US"/>
              </w:rPr>
              <w:fldChar w:fldCharType="separate"/>
            </w:r>
            <w:r>
              <w:rPr>
                <w:color w:val="auto"/>
                <w:sz w:val="20"/>
                <w:szCs w:val="20"/>
                <w:lang w:val="en-US"/>
              </w:rPr>
              <w:t>III.d.1</w:t>
            </w:r>
            <w:r>
              <w:rPr>
                <w:color w:val="auto"/>
                <w:sz w:val="20"/>
                <w:szCs w:val="20"/>
                <w:lang w:val="en-US"/>
              </w:rPr>
              <w:fldChar w:fldCharType="end"/>
            </w:r>
            <w:r>
              <w:rPr>
                <w:color w:val="auto"/>
                <w:sz w:val="20"/>
                <w:szCs w:val="20"/>
                <w:lang w:val="en-US"/>
              </w:rPr>
              <w:t xml:space="preserve">, added </w:t>
            </w:r>
            <w:proofErr w:type="spellStart"/>
            <w:r>
              <w:rPr>
                <w:color w:val="auto"/>
                <w:sz w:val="20"/>
                <w:szCs w:val="20"/>
                <w:lang w:val="en-US"/>
              </w:rPr>
              <w:t>logit</w:t>
            </w:r>
            <w:proofErr w:type="spellEnd"/>
            <w:r>
              <w:rPr>
                <w:color w:val="auto"/>
                <w:sz w:val="20"/>
                <w:szCs w:val="20"/>
                <w:lang w:val="en-US"/>
              </w:rPr>
              <w:t xml:space="preserve"> transformation among modeling choices</w:t>
            </w:r>
          </w:p>
          <w:p w:rsidR="004B5427" w:rsidRPr="008746D9" w:rsidRDefault="004B5427" w:rsidP="00EC792D">
            <w:pPr>
              <w:pStyle w:val="Tableau"/>
              <w:jc w:val="left"/>
              <w:rPr>
                <w:color w:val="auto"/>
                <w:sz w:val="20"/>
                <w:szCs w:val="20"/>
                <w:lang w:val="en-US"/>
              </w:rPr>
            </w:pPr>
          </w:p>
        </w:tc>
        <w:tc>
          <w:tcPr>
            <w:tcW w:w="764" w:type="pct"/>
            <w:shd w:val="clear" w:color="auto" w:fill="auto"/>
            <w:tcMar>
              <w:top w:w="57" w:type="dxa"/>
              <w:bottom w:w="57" w:type="dxa"/>
            </w:tcMar>
            <w:vAlign w:val="center"/>
          </w:tcPr>
          <w:p w:rsidR="004B5427" w:rsidRPr="008746D9" w:rsidRDefault="00327870" w:rsidP="0078348A">
            <w:pPr>
              <w:pStyle w:val="Tableau"/>
              <w:rPr>
                <w:color w:val="auto"/>
                <w:lang w:val="en-US"/>
              </w:rPr>
            </w:pPr>
            <w:r>
              <w:rPr>
                <w:color w:val="auto"/>
                <w:lang w:val="en-US"/>
              </w:rPr>
              <w:t>29/10</w:t>
            </w:r>
            <w:r w:rsidR="004B5427">
              <w:rPr>
                <w:color w:val="auto"/>
                <w:lang w:val="en-US"/>
              </w:rPr>
              <w:t>/2018</w:t>
            </w:r>
          </w:p>
        </w:tc>
      </w:tr>
    </w:tbl>
    <w:p w:rsidR="00316081" w:rsidRPr="008746D9" w:rsidRDefault="00316081" w:rsidP="00316081">
      <w:pPr>
        <w:rPr>
          <w:lang w:val="en-US"/>
        </w:rPr>
      </w:pPr>
    </w:p>
    <w:p w:rsidR="00BF06C6" w:rsidRPr="008746D9" w:rsidRDefault="00BF06C6" w:rsidP="009E2587">
      <w:pPr>
        <w:rPr>
          <w:lang w:val="en-US"/>
        </w:rPr>
      </w:pPr>
    </w:p>
    <w:p w:rsidR="005B23F9" w:rsidRPr="008746D9" w:rsidRDefault="005B23F9" w:rsidP="009E2587">
      <w:pPr>
        <w:rPr>
          <w:lang w:val="en-US"/>
        </w:rPr>
        <w:sectPr w:rsidR="005B23F9" w:rsidRPr="008746D9" w:rsidSect="005B23F9">
          <w:headerReference w:type="even" r:id="rId9"/>
          <w:headerReference w:type="default" r:id="rId10"/>
          <w:footerReference w:type="even" r:id="rId11"/>
          <w:footerReference w:type="default" r:id="rId12"/>
          <w:headerReference w:type="first" r:id="rId13"/>
          <w:pgSz w:w="11906" w:h="16838"/>
          <w:pgMar w:top="1745" w:right="1418" w:bottom="1418" w:left="1418" w:header="709" w:footer="709" w:gutter="0"/>
          <w:cols w:space="708"/>
          <w:docGrid w:linePitch="360"/>
        </w:sectPr>
      </w:pPr>
    </w:p>
    <w:p w:rsidR="005B23F9" w:rsidRPr="008746D9" w:rsidRDefault="005B23F9" w:rsidP="009E2587">
      <w:pPr>
        <w:rPr>
          <w:lang w:val="en-US"/>
        </w:rPr>
      </w:pPr>
    </w:p>
    <w:p w:rsidR="00BF06C6" w:rsidRPr="008746D9" w:rsidRDefault="00BF06C6" w:rsidP="009E2587">
      <w:pPr>
        <w:rPr>
          <w:lang w:val="en-US"/>
        </w:rPr>
      </w:pPr>
    </w:p>
    <w:p w:rsidR="00691187" w:rsidRPr="008746D9" w:rsidRDefault="00A16E9E" w:rsidP="005B23F9">
      <w:pPr>
        <w:pStyle w:val="Sommaire"/>
        <w:rPr>
          <w:lang w:val="en-US"/>
        </w:rPr>
      </w:pPr>
      <w:r w:rsidRPr="008746D9">
        <w:rPr>
          <w:lang w:val="en-US"/>
        </w:rPr>
        <w:t>Table of contents</w:t>
      </w:r>
    </w:p>
    <w:bookmarkStart w:id="3" w:name="_GoBack"/>
    <w:bookmarkEnd w:id="3"/>
    <w:p w:rsidR="006C7F10" w:rsidRDefault="005B23F9">
      <w:pPr>
        <w:pStyle w:val="TM1"/>
        <w:tabs>
          <w:tab w:val="left" w:pos="360"/>
          <w:tab w:val="right" w:leader="dot" w:pos="9060"/>
        </w:tabs>
        <w:rPr>
          <w:rFonts w:asciiTheme="minorHAnsi" w:eastAsiaTheme="minorEastAsia" w:hAnsiTheme="minorHAnsi" w:cstheme="minorBidi"/>
          <w:bCs w:val="0"/>
          <w:caps w:val="0"/>
          <w:noProof/>
          <w:color w:val="auto"/>
          <w:sz w:val="22"/>
          <w:szCs w:val="22"/>
        </w:rPr>
      </w:pPr>
      <w:r w:rsidRPr="008746D9">
        <w:rPr>
          <w:lang w:val="en-US"/>
        </w:rPr>
        <w:fldChar w:fldCharType="begin"/>
      </w:r>
      <w:r w:rsidRPr="008746D9">
        <w:rPr>
          <w:lang w:val="en-US"/>
        </w:rPr>
        <w:instrText xml:space="preserve"> TOC \o "1-5" \h \z \u </w:instrText>
      </w:r>
      <w:r w:rsidRPr="008746D9">
        <w:rPr>
          <w:lang w:val="en-US"/>
        </w:rPr>
        <w:fldChar w:fldCharType="separate"/>
      </w:r>
      <w:hyperlink w:anchor="_Toc532826386" w:history="1">
        <w:r w:rsidR="006C7F10" w:rsidRPr="003E7328">
          <w:rPr>
            <w:rStyle w:val="Lienhypertexte"/>
            <w:noProof/>
            <w:lang w:val="en-US"/>
          </w:rPr>
          <w:t>I.</w:t>
        </w:r>
        <w:r w:rsidR="006C7F10">
          <w:rPr>
            <w:rFonts w:asciiTheme="minorHAnsi" w:eastAsiaTheme="minorEastAsia" w:hAnsiTheme="minorHAnsi" w:cstheme="minorBidi"/>
            <w:bCs w:val="0"/>
            <w:caps w:val="0"/>
            <w:noProof/>
            <w:color w:val="auto"/>
            <w:sz w:val="22"/>
            <w:szCs w:val="22"/>
          </w:rPr>
          <w:tab/>
        </w:r>
        <w:r w:rsidR="006C7F10" w:rsidRPr="003E7328">
          <w:rPr>
            <w:rStyle w:val="Lienhypertexte"/>
            <w:noProof/>
            <w:lang w:val="en-US"/>
          </w:rPr>
          <w:t>Purpose of this document</w:t>
        </w:r>
        <w:r w:rsidR="006C7F10">
          <w:rPr>
            <w:noProof/>
            <w:webHidden/>
          </w:rPr>
          <w:tab/>
        </w:r>
        <w:r w:rsidR="006C7F10">
          <w:rPr>
            <w:noProof/>
            <w:webHidden/>
          </w:rPr>
          <w:fldChar w:fldCharType="begin"/>
        </w:r>
        <w:r w:rsidR="006C7F10">
          <w:rPr>
            <w:noProof/>
            <w:webHidden/>
          </w:rPr>
          <w:instrText xml:space="preserve"> PAGEREF _Toc532826386 \h </w:instrText>
        </w:r>
        <w:r w:rsidR="006C7F10">
          <w:rPr>
            <w:noProof/>
            <w:webHidden/>
          </w:rPr>
        </w:r>
        <w:r w:rsidR="006C7F10">
          <w:rPr>
            <w:noProof/>
            <w:webHidden/>
          </w:rPr>
          <w:fldChar w:fldCharType="separate"/>
        </w:r>
        <w:r w:rsidR="006C7F10">
          <w:rPr>
            <w:noProof/>
            <w:webHidden/>
          </w:rPr>
          <w:t>4</w:t>
        </w:r>
        <w:r w:rsidR="006C7F10">
          <w:rPr>
            <w:noProof/>
            <w:webHidden/>
          </w:rPr>
          <w:fldChar w:fldCharType="end"/>
        </w:r>
      </w:hyperlink>
    </w:p>
    <w:p w:rsidR="006C7F10" w:rsidRDefault="006C7F10">
      <w:pPr>
        <w:pStyle w:val="TM1"/>
        <w:tabs>
          <w:tab w:val="left" w:pos="720"/>
          <w:tab w:val="right" w:leader="dot" w:pos="9060"/>
        </w:tabs>
        <w:rPr>
          <w:rFonts w:asciiTheme="minorHAnsi" w:eastAsiaTheme="minorEastAsia" w:hAnsiTheme="minorHAnsi" w:cstheme="minorBidi"/>
          <w:bCs w:val="0"/>
          <w:caps w:val="0"/>
          <w:noProof/>
          <w:color w:val="auto"/>
          <w:sz w:val="22"/>
          <w:szCs w:val="22"/>
        </w:rPr>
      </w:pPr>
      <w:hyperlink w:anchor="_Toc532826387" w:history="1">
        <w:r w:rsidRPr="003E7328">
          <w:rPr>
            <w:rStyle w:val="Lienhypertexte"/>
            <w:noProof/>
            <w:lang w:val="en-US"/>
          </w:rPr>
          <w:t>II.</w:t>
        </w:r>
        <w:r>
          <w:rPr>
            <w:rFonts w:asciiTheme="minorHAnsi" w:eastAsiaTheme="minorEastAsia" w:hAnsiTheme="minorHAnsi" w:cstheme="minorBidi"/>
            <w:bCs w:val="0"/>
            <w:caps w:val="0"/>
            <w:noProof/>
            <w:color w:val="auto"/>
            <w:sz w:val="22"/>
            <w:szCs w:val="22"/>
          </w:rPr>
          <w:tab/>
        </w:r>
        <w:r w:rsidRPr="003E7328">
          <w:rPr>
            <w:rStyle w:val="Lienhypertexte"/>
            <w:noProof/>
            <w:lang w:val="en-US"/>
          </w:rPr>
          <w:t>Forward Looking PD Model design</w:t>
        </w:r>
        <w:r>
          <w:rPr>
            <w:noProof/>
            <w:webHidden/>
          </w:rPr>
          <w:tab/>
        </w:r>
        <w:r>
          <w:rPr>
            <w:noProof/>
            <w:webHidden/>
          </w:rPr>
          <w:fldChar w:fldCharType="begin"/>
        </w:r>
        <w:r>
          <w:rPr>
            <w:noProof/>
            <w:webHidden/>
          </w:rPr>
          <w:instrText xml:space="preserve"> PAGEREF _Toc532826387 \h </w:instrText>
        </w:r>
        <w:r>
          <w:rPr>
            <w:noProof/>
            <w:webHidden/>
          </w:rPr>
        </w:r>
        <w:r>
          <w:rPr>
            <w:noProof/>
            <w:webHidden/>
          </w:rPr>
          <w:fldChar w:fldCharType="separate"/>
        </w:r>
        <w:r>
          <w:rPr>
            <w:noProof/>
            <w:webHidden/>
          </w:rPr>
          <w:t>5</w:t>
        </w:r>
        <w:r>
          <w:rPr>
            <w:noProof/>
            <w:webHidden/>
          </w:rPr>
          <w:fldChar w:fldCharType="end"/>
        </w:r>
      </w:hyperlink>
    </w:p>
    <w:p w:rsidR="006C7F10" w:rsidRDefault="006C7F10">
      <w:pPr>
        <w:pStyle w:val="TM2"/>
        <w:rPr>
          <w:rFonts w:asciiTheme="minorHAnsi" w:eastAsiaTheme="minorEastAsia" w:hAnsiTheme="minorHAnsi" w:cstheme="minorBidi"/>
          <w:bCs w:val="0"/>
          <w:noProof/>
          <w:sz w:val="22"/>
          <w:szCs w:val="22"/>
        </w:rPr>
      </w:pPr>
      <w:hyperlink w:anchor="_Toc532826388" w:history="1">
        <w:r w:rsidRPr="003E7328">
          <w:rPr>
            <w:rStyle w:val="Lienhypertexte"/>
            <w:noProof/>
            <w:lang w:val="en-US"/>
          </w:rPr>
          <w:t>a.</w:t>
        </w:r>
        <w:r>
          <w:rPr>
            <w:rFonts w:asciiTheme="minorHAnsi" w:eastAsiaTheme="minorEastAsia" w:hAnsiTheme="minorHAnsi" w:cstheme="minorBidi"/>
            <w:bCs w:val="0"/>
            <w:noProof/>
            <w:sz w:val="22"/>
            <w:szCs w:val="22"/>
          </w:rPr>
          <w:tab/>
        </w:r>
        <w:r w:rsidRPr="003E7328">
          <w:rPr>
            <w:rStyle w:val="Lienhypertexte"/>
            <w:noProof/>
            <w:lang w:val="en-US"/>
          </w:rPr>
          <w:t>1 Year Default Probability</w:t>
        </w:r>
        <w:r>
          <w:rPr>
            <w:noProof/>
            <w:webHidden/>
          </w:rPr>
          <w:tab/>
        </w:r>
        <w:r>
          <w:rPr>
            <w:noProof/>
            <w:webHidden/>
          </w:rPr>
          <w:fldChar w:fldCharType="begin"/>
        </w:r>
        <w:r>
          <w:rPr>
            <w:noProof/>
            <w:webHidden/>
          </w:rPr>
          <w:instrText xml:space="preserve"> PAGEREF _Toc532826388 \h </w:instrText>
        </w:r>
        <w:r>
          <w:rPr>
            <w:noProof/>
            <w:webHidden/>
          </w:rPr>
        </w:r>
        <w:r>
          <w:rPr>
            <w:noProof/>
            <w:webHidden/>
          </w:rPr>
          <w:fldChar w:fldCharType="separate"/>
        </w:r>
        <w:r>
          <w:rPr>
            <w:noProof/>
            <w:webHidden/>
          </w:rPr>
          <w:t>5</w:t>
        </w:r>
        <w:r>
          <w:rPr>
            <w:noProof/>
            <w:webHidden/>
          </w:rPr>
          <w:fldChar w:fldCharType="end"/>
        </w:r>
      </w:hyperlink>
    </w:p>
    <w:p w:rsidR="006C7F10" w:rsidRDefault="006C7F10">
      <w:pPr>
        <w:pStyle w:val="TM2"/>
        <w:rPr>
          <w:rFonts w:asciiTheme="minorHAnsi" w:eastAsiaTheme="minorEastAsia" w:hAnsiTheme="minorHAnsi" w:cstheme="minorBidi"/>
          <w:bCs w:val="0"/>
          <w:noProof/>
          <w:sz w:val="22"/>
          <w:szCs w:val="22"/>
        </w:rPr>
      </w:pPr>
      <w:hyperlink w:anchor="_Toc532826389" w:history="1">
        <w:r w:rsidRPr="003E7328">
          <w:rPr>
            <w:rStyle w:val="Lienhypertexte"/>
            <w:noProof/>
            <w:lang w:val="en-US"/>
          </w:rPr>
          <w:t>b.</w:t>
        </w:r>
        <w:r>
          <w:rPr>
            <w:rFonts w:asciiTheme="minorHAnsi" w:eastAsiaTheme="minorEastAsia" w:hAnsiTheme="minorHAnsi" w:cstheme="minorBidi"/>
            <w:bCs w:val="0"/>
            <w:noProof/>
            <w:sz w:val="22"/>
            <w:szCs w:val="22"/>
          </w:rPr>
          <w:tab/>
        </w:r>
        <w:r w:rsidRPr="003E7328">
          <w:rPr>
            <w:rStyle w:val="Lienhypertexte"/>
            <w:noProof/>
            <w:lang w:val="en-US"/>
          </w:rPr>
          <w:t>Rating Migration modeling</w:t>
        </w:r>
        <w:r>
          <w:rPr>
            <w:noProof/>
            <w:webHidden/>
          </w:rPr>
          <w:tab/>
        </w:r>
        <w:r>
          <w:rPr>
            <w:noProof/>
            <w:webHidden/>
          </w:rPr>
          <w:fldChar w:fldCharType="begin"/>
        </w:r>
        <w:r>
          <w:rPr>
            <w:noProof/>
            <w:webHidden/>
          </w:rPr>
          <w:instrText xml:space="preserve"> PAGEREF _Toc532826389 \h </w:instrText>
        </w:r>
        <w:r>
          <w:rPr>
            <w:noProof/>
            <w:webHidden/>
          </w:rPr>
        </w:r>
        <w:r>
          <w:rPr>
            <w:noProof/>
            <w:webHidden/>
          </w:rPr>
          <w:fldChar w:fldCharType="separate"/>
        </w:r>
        <w:r>
          <w:rPr>
            <w:noProof/>
            <w:webHidden/>
          </w:rPr>
          <w:t>5</w:t>
        </w:r>
        <w:r>
          <w:rPr>
            <w:noProof/>
            <w:webHidden/>
          </w:rPr>
          <w:fldChar w:fldCharType="end"/>
        </w:r>
      </w:hyperlink>
    </w:p>
    <w:p w:rsidR="006C7F10" w:rsidRDefault="006C7F10">
      <w:pPr>
        <w:pStyle w:val="TM2"/>
        <w:rPr>
          <w:rFonts w:asciiTheme="minorHAnsi" w:eastAsiaTheme="minorEastAsia" w:hAnsiTheme="minorHAnsi" w:cstheme="minorBidi"/>
          <w:bCs w:val="0"/>
          <w:noProof/>
          <w:sz w:val="22"/>
          <w:szCs w:val="22"/>
        </w:rPr>
      </w:pPr>
      <w:hyperlink w:anchor="_Toc532826390" w:history="1">
        <w:r w:rsidRPr="003E7328">
          <w:rPr>
            <w:rStyle w:val="Lienhypertexte"/>
            <w:noProof/>
            <w:lang w:val="en-US"/>
          </w:rPr>
          <w:t>c.</w:t>
        </w:r>
        <w:r>
          <w:rPr>
            <w:rFonts w:asciiTheme="minorHAnsi" w:eastAsiaTheme="minorEastAsia" w:hAnsiTheme="minorHAnsi" w:cstheme="minorBidi"/>
            <w:bCs w:val="0"/>
            <w:noProof/>
            <w:sz w:val="22"/>
            <w:szCs w:val="22"/>
          </w:rPr>
          <w:tab/>
        </w:r>
        <w:r w:rsidRPr="003E7328">
          <w:rPr>
            <w:rStyle w:val="Lienhypertexte"/>
            <w:noProof/>
            <w:lang w:val="en-US"/>
          </w:rPr>
          <w:t>Retrieving the economic indicator</w:t>
        </w:r>
        <w:r>
          <w:rPr>
            <w:noProof/>
            <w:webHidden/>
          </w:rPr>
          <w:tab/>
        </w:r>
        <w:r>
          <w:rPr>
            <w:noProof/>
            <w:webHidden/>
          </w:rPr>
          <w:fldChar w:fldCharType="begin"/>
        </w:r>
        <w:r>
          <w:rPr>
            <w:noProof/>
            <w:webHidden/>
          </w:rPr>
          <w:instrText xml:space="preserve"> PAGEREF _Toc532826390 \h </w:instrText>
        </w:r>
        <w:r>
          <w:rPr>
            <w:noProof/>
            <w:webHidden/>
          </w:rPr>
        </w:r>
        <w:r>
          <w:rPr>
            <w:noProof/>
            <w:webHidden/>
          </w:rPr>
          <w:fldChar w:fldCharType="separate"/>
        </w:r>
        <w:r>
          <w:rPr>
            <w:noProof/>
            <w:webHidden/>
          </w:rPr>
          <w:t>6</w:t>
        </w:r>
        <w:r>
          <w:rPr>
            <w:noProof/>
            <w:webHidden/>
          </w:rPr>
          <w:fldChar w:fldCharType="end"/>
        </w:r>
      </w:hyperlink>
    </w:p>
    <w:p w:rsidR="006C7F10" w:rsidRDefault="006C7F10">
      <w:pPr>
        <w:pStyle w:val="TM2"/>
        <w:rPr>
          <w:rFonts w:asciiTheme="minorHAnsi" w:eastAsiaTheme="minorEastAsia" w:hAnsiTheme="minorHAnsi" w:cstheme="minorBidi"/>
          <w:bCs w:val="0"/>
          <w:noProof/>
          <w:sz w:val="22"/>
          <w:szCs w:val="22"/>
        </w:rPr>
      </w:pPr>
      <w:hyperlink w:anchor="_Toc532826391" w:history="1">
        <w:r w:rsidRPr="003E7328">
          <w:rPr>
            <w:rStyle w:val="Lienhypertexte"/>
            <w:noProof/>
            <w:lang w:val="en-US"/>
          </w:rPr>
          <w:t>d.</w:t>
        </w:r>
        <w:r>
          <w:rPr>
            <w:rFonts w:asciiTheme="minorHAnsi" w:eastAsiaTheme="minorEastAsia" w:hAnsiTheme="minorHAnsi" w:cstheme="minorBidi"/>
            <w:bCs w:val="0"/>
            <w:noProof/>
            <w:sz w:val="22"/>
            <w:szCs w:val="22"/>
          </w:rPr>
          <w:tab/>
        </w:r>
        <w:r w:rsidRPr="003E7328">
          <w:rPr>
            <w:rStyle w:val="Lienhypertexte"/>
            <w:noProof/>
            <w:lang w:val="en-US"/>
          </w:rPr>
          <w:t>Mixing default and migration models</w:t>
        </w:r>
        <w:r>
          <w:rPr>
            <w:noProof/>
            <w:webHidden/>
          </w:rPr>
          <w:tab/>
        </w:r>
        <w:r>
          <w:rPr>
            <w:noProof/>
            <w:webHidden/>
          </w:rPr>
          <w:fldChar w:fldCharType="begin"/>
        </w:r>
        <w:r>
          <w:rPr>
            <w:noProof/>
            <w:webHidden/>
          </w:rPr>
          <w:instrText xml:space="preserve"> PAGEREF _Toc532826391 \h </w:instrText>
        </w:r>
        <w:r>
          <w:rPr>
            <w:noProof/>
            <w:webHidden/>
          </w:rPr>
        </w:r>
        <w:r>
          <w:rPr>
            <w:noProof/>
            <w:webHidden/>
          </w:rPr>
          <w:fldChar w:fldCharType="separate"/>
        </w:r>
        <w:r>
          <w:rPr>
            <w:noProof/>
            <w:webHidden/>
          </w:rPr>
          <w:t>6</w:t>
        </w:r>
        <w:r>
          <w:rPr>
            <w:noProof/>
            <w:webHidden/>
          </w:rPr>
          <w:fldChar w:fldCharType="end"/>
        </w:r>
      </w:hyperlink>
    </w:p>
    <w:p w:rsidR="006C7F10" w:rsidRDefault="006C7F10">
      <w:pPr>
        <w:pStyle w:val="TM2"/>
        <w:rPr>
          <w:rFonts w:asciiTheme="minorHAnsi" w:eastAsiaTheme="minorEastAsia" w:hAnsiTheme="minorHAnsi" w:cstheme="minorBidi"/>
          <w:bCs w:val="0"/>
          <w:noProof/>
          <w:sz w:val="22"/>
          <w:szCs w:val="22"/>
        </w:rPr>
      </w:pPr>
      <w:hyperlink w:anchor="_Toc532826392" w:history="1">
        <w:r w:rsidRPr="003E7328">
          <w:rPr>
            <w:rStyle w:val="Lienhypertexte"/>
            <w:noProof/>
            <w:lang w:val="en-US"/>
          </w:rPr>
          <w:t>e.</w:t>
        </w:r>
        <w:r>
          <w:rPr>
            <w:rFonts w:asciiTheme="minorHAnsi" w:eastAsiaTheme="minorEastAsia" w:hAnsiTheme="minorHAnsi" w:cstheme="minorBidi"/>
            <w:bCs w:val="0"/>
            <w:noProof/>
            <w:sz w:val="22"/>
            <w:szCs w:val="22"/>
          </w:rPr>
          <w:tab/>
        </w:r>
        <w:r w:rsidRPr="003E7328">
          <w:rPr>
            <w:rStyle w:val="Lienhypertexte"/>
            <w:noProof/>
            <w:lang w:val="en-US"/>
          </w:rPr>
          <w:t>Forward Looking term structure default probability</w:t>
        </w:r>
        <w:r>
          <w:rPr>
            <w:noProof/>
            <w:webHidden/>
          </w:rPr>
          <w:tab/>
        </w:r>
        <w:r>
          <w:rPr>
            <w:noProof/>
            <w:webHidden/>
          </w:rPr>
          <w:fldChar w:fldCharType="begin"/>
        </w:r>
        <w:r>
          <w:rPr>
            <w:noProof/>
            <w:webHidden/>
          </w:rPr>
          <w:instrText xml:space="preserve"> PAGEREF _Toc532826392 \h </w:instrText>
        </w:r>
        <w:r>
          <w:rPr>
            <w:noProof/>
            <w:webHidden/>
          </w:rPr>
        </w:r>
        <w:r>
          <w:rPr>
            <w:noProof/>
            <w:webHidden/>
          </w:rPr>
          <w:fldChar w:fldCharType="separate"/>
        </w:r>
        <w:r>
          <w:rPr>
            <w:noProof/>
            <w:webHidden/>
          </w:rPr>
          <w:t>7</w:t>
        </w:r>
        <w:r>
          <w:rPr>
            <w:noProof/>
            <w:webHidden/>
          </w:rPr>
          <w:fldChar w:fldCharType="end"/>
        </w:r>
      </w:hyperlink>
    </w:p>
    <w:p w:rsidR="006C7F10" w:rsidRDefault="006C7F10">
      <w:pPr>
        <w:pStyle w:val="TM1"/>
        <w:tabs>
          <w:tab w:val="left" w:pos="720"/>
          <w:tab w:val="right" w:leader="dot" w:pos="9060"/>
        </w:tabs>
        <w:rPr>
          <w:rFonts w:asciiTheme="minorHAnsi" w:eastAsiaTheme="minorEastAsia" w:hAnsiTheme="minorHAnsi" w:cstheme="minorBidi"/>
          <w:bCs w:val="0"/>
          <w:caps w:val="0"/>
          <w:noProof/>
          <w:color w:val="auto"/>
          <w:sz w:val="22"/>
          <w:szCs w:val="22"/>
        </w:rPr>
      </w:pPr>
      <w:hyperlink w:anchor="_Toc532826393" w:history="1">
        <w:r w:rsidRPr="003E7328">
          <w:rPr>
            <w:rStyle w:val="Lienhypertexte"/>
            <w:noProof/>
            <w:lang w:val="en-US"/>
          </w:rPr>
          <w:t>III.</w:t>
        </w:r>
        <w:r>
          <w:rPr>
            <w:rFonts w:asciiTheme="minorHAnsi" w:eastAsiaTheme="minorEastAsia" w:hAnsiTheme="minorHAnsi" w:cstheme="minorBidi"/>
            <w:bCs w:val="0"/>
            <w:caps w:val="0"/>
            <w:noProof/>
            <w:color w:val="auto"/>
            <w:sz w:val="22"/>
            <w:szCs w:val="22"/>
          </w:rPr>
          <w:tab/>
        </w:r>
        <w:r w:rsidRPr="003E7328">
          <w:rPr>
            <w:rStyle w:val="Lienhypertexte"/>
            <w:noProof/>
            <w:lang w:val="en-US"/>
          </w:rPr>
          <w:t>Alternative approaches and justification of assumptions</w:t>
        </w:r>
        <w:r>
          <w:rPr>
            <w:noProof/>
            <w:webHidden/>
          </w:rPr>
          <w:tab/>
        </w:r>
        <w:r>
          <w:rPr>
            <w:noProof/>
            <w:webHidden/>
          </w:rPr>
          <w:fldChar w:fldCharType="begin"/>
        </w:r>
        <w:r>
          <w:rPr>
            <w:noProof/>
            <w:webHidden/>
          </w:rPr>
          <w:instrText xml:space="preserve"> PAGEREF _Toc532826393 \h </w:instrText>
        </w:r>
        <w:r>
          <w:rPr>
            <w:noProof/>
            <w:webHidden/>
          </w:rPr>
        </w:r>
        <w:r>
          <w:rPr>
            <w:noProof/>
            <w:webHidden/>
          </w:rPr>
          <w:fldChar w:fldCharType="separate"/>
        </w:r>
        <w:r>
          <w:rPr>
            <w:noProof/>
            <w:webHidden/>
          </w:rPr>
          <w:t>8</w:t>
        </w:r>
        <w:r>
          <w:rPr>
            <w:noProof/>
            <w:webHidden/>
          </w:rPr>
          <w:fldChar w:fldCharType="end"/>
        </w:r>
      </w:hyperlink>
    </w:p>
    <w:p w:rsidR="006C7F10" w:rsidRDefault="006C7F10">
      <w:pPr>
        <w:pStyle w:val="TM2"/>
        <w:rPr>
          <w:rFonts w:asciiTheme="minorHAnsi" w:eastAsiaTheme="minorEastAsia" w:hAnsiTheme="minorHAnsi" w:cstheme="minorBidi"/>
          <w:bCs w:val="0"/>
          <w:noProof/>
          <w:sz w:val="22"/>
          <w:szCs w:val="22"/>
        </w:rPr>
      </w:pPr>
      <w:hyperlink w:anchor="_Toc532826394" w:history="1">
        <w:r w:rsidRPr="003E7328">
          <w:rPr>
            <w:rStyle w:val="Lienhypertexte"/>
            <w:noProof/>
            <w:lang w:val="en-US"/>
          </w:rPr>
          <w:t>a.</w:t>
        </w:r>
        <w:r>
          <w:rPr>
            <w:rFonts w:asciiTheme="minorHAnsi" w:eastAsiaTheme="minorEastAsia" w:hAnsiTheme="minorHAnsi" w:cstheme="minorBidi"/>
            <w:bCs w:val="0"/>
            <w:noProof/>
            <w:sz w:val="22"/>
            <w:szCs w:val="22"/>
          </w:rPr>
          <w:tab/>
        </w:r>
        <w:r w:rsidRPr="003E7328">
          <w:rPr>
            <w:rStyle w:val="Lienhypertexte"/>
            <w:noProof/>
            <w:lang w:val="en-US"/>
          </w:rPr>
          <w:t>Model sectorial segmentation</w:t>
        </w:r>
        <w:r>
          <w:rPr>
            <w:noProof/>
            <w:webHidden/>
          </w:rPr>
          <w:tab/>
        </w:r>
        <w:r>
          <w:rPr>
            <w:noProof/>
            <w:webHidden/>
          </w:rPr>
          <w:fldChar w:fldCharType="begin"/>
        </w:r>
        <w:r>
          <w:rPr>
            <w:noProof/>
            <w:webHidden/>
          </w:rPr>
          <w:instrText xml:space="preserve"> PAGEREF _Toc532826394 \h </w:instrText>
        </w:r>
        <w:r>
          <w:rPr>
            <w:noProof/>
            <w:webHidden/>
          </w:rPr>
        </w:r>
        <w:r>
          <w:rPr>
            <w:noProof/>
            <w:webHidden/>
          </w:rPr>
          <w:fldChar w:fldCharType="separate"/>
        </w:r>
        <w:r>
          <w:rPr>
            <w:noProof/>
            <w:webHidden/>
          </w:rPr>
          <w:t>8</w:t>
        </w:r>
        <w:r>
          <w:rPr>
            <w:noProof/>
            <w:webHidden/>
          </w:rPr>
          <w:fldChar w:fldCharType="end"/>
        </w:r>
      </w:hyperlink>
    </w:p>
    <w:p w:rsidR="006C7F10" w:rsidRDefault="006C7F10">
      <w:pPr>
        <w:pStyle w:val="TM2"/>
        <w:rPr>
          <w:rFonts w:asciiTheme="minorHAnsi" w:eastAsiaTheme="minorEastAsia" w:hAnsiTheme="minorHAnsi" w:cstheme="minorBidi"/>
          <w:bCs w:val="0"/>
          <w:noProof/>
          <w:sz w:val="22"/>
          <w:szCs w:val="22"/>
        </w:rPr>
      </w:pPr>
      <w:hyperlink w:anchor="_Toc532826395" w:history="1">
        <w:r w:rsidRPr="003E7328">
          <w:rPr>
            <w:rStyle w:val="Lienhypertexte"/>
            <w:noProof/>
            <w:lang w:val="en-US"/>
          </w:rPr>
          <w:t>b.</w:t>
        </w:r>
        <w:r>
          <w:rPr>
            <w:rFonts w:asciiTheme="minorHAnsi" w:eastAsiaTheme="minorEastAsia" w:hAnsiTheme="minorHAnsi" w:cstheme="minorBidi"/>
            <w:bCs w:val="0"/>
            <w:noProof/>
            <w:sz w:val="22"/>
            <w:szCs w:val="22"/>
          </w:rPr>
          <w:tab/>
        </w:r>
        <w:r w:rsidRPr="003E7328">
          <w:rPr>
            <w:rStyle w:val="Lienhypertexte"/>
            <w:noProof/>
            <w:lang w:val="en-US"/>
          </w:rPr>
          <w:t>Default and migration segmentation</w:t>
        </w:r>
        <w:r>
          <w:rPr>
            <w:noProof/>
            <w:webHidden/>
          </w:rPr>
          <w:tab/>
        </w:r>
        <w:r>
          <w:rPr>
            <w:noProof/>
            <w:webHidden/>
          </w:rPr>
          <w:fldChar w:fldCharType="begin"/>
        </w:r>
        <w:r>
          <w:rPr>
            <w:noProof/>
            <w:webHidden/>
          </w:rPr>
          <w:instrText xml:space="preserve"> PAGEREF _Toc532826395 \h </w:instrText>
        </w:r>
        <w:r>
          <w:rPr>
            <w:noProof/>
            <w:webHidden/>
          </w:rPr>
        </w:r>
        <w:r>
          <w:rPr>
            <w:noProof/>
            <w:webHidden/>
          </w:rPr>
          <w:fldChar w:fldCharType="separate"/>
        </w:r>
        <w:r>
          <w:rPr>
            <w:noProof/>
            <w:webHidden/>
          </w:rPr>
          <w:t>9</w:t>
        </w:r>
        <w:r>
          <w:rPr>
            <w:noProof/>
            <w:webHidden/>
          </w:rPr>
          <w:fldChar w:fldCharType="end"/>
        </w:r>
      </w:hyperlink>
    </w:p>
    <w:p w:rsidR="006C7F10" w:rsidRDefault="006C7F10">
      <w:pPr>
        <w:pStyle w:val="TM2"/>
        <w:rPr>
          <w:rFonts w:asciiTheme="minorHAnsi" w:eastAsiaTheme="minorEastAsia" w:hAnsiTheme="minorHAnsi" w:cstheme="minorBidi"/>
          <w:bCs w:val="0"/>
          <w:noProof/>
          <w:sz w:val="22"/>
          <w:szCs w:val="22"/>
        </w:rPr>
      </w:pPr>
      <w:hyperlink w:anchor="_Toc532826396" w:history="1">
        <w:r w:rsidRPr="003E7328">
          <w:rPr>
            <w:rStyle w:val="Lienhypertexte"/>
            <w:noProof/>
            <w:lang w:val="en-US"/>
          </w:rPr>
          <w:t>c.</w:t>
        </w:r>
        <w:r>
          <w:rPr>
            <w:rFonts w:asciiTheme="minorHAnsi" w:eastAsiaTheme="minorEastAsia" w:hAnsiTheme="minorHAnsi" w:cstheme="minorBidi"/>
            <w:bCs w:val="0"/>
            <w:noProof/>
            <w:sz w:val="22"/>
            <w:szCs w:val="22"/>
          </w:rPr>
          <w:tab/>
        </w:r>
        <w:r w:rsidRPr="003E7328">
          <w:rPr>
            <w:rStyle w:val="Lienhypertexte"/>
            <w:noProof/>
            <w:lang w:val="en-US"/>
          </w:rPr>
          <w:t>Rating segmentation</w:t>
        </w:r>
        <w:r>
          <w:rPr>
            <w:noProof/>
            <w:webHidden/>
          </w:rPr>
          <w:tab/>
        </w:r>
        <w:r>
          <w:rPr>
            <w:noProof/>
            <w:webHidden/>
          </w:rPr>
          <w:fldChar w:fldCharType="begin"/>
        </w:r>
        <w:r>
          <w:rPr>
            <w:noProof/>
            <w:webHidden/>
          </w:rPr>
          <w:instrText xml:space="preserve"> PAGEREF _Toc532826396 \h </w:instrText>
        </w:r>
        <w:r>
          <w:rPr>
            <w:noProof/>
            <w:webHidden/>
          </w:rPr>
        </w:r>
        <w:r>
          <w:rPr>
            <w:noProof/>
            <w:webHidden/>
          </w:rPr>
          <w:fldChar w:fldCharType="separate"/>
        </w:r>
        <w:r>
          <w:rPr>
            <w:noProof/>
            <w:webHidden/>
          </w:rPr>
          <w:t>10</w:t>
        </w:r>
        <w:r>
          <w:rPr>
            <w:noProof/>
            <w:webHidden/>
          </w:rPr>
          <w:fldChar w:fldCharType="end"/>
        </w:r>
      </w:hyperlink>
    </w:p>
    <w:p w:rsidR="006C7F10" w:rsidRDefault="006C7F10">
      <w:pPr>
        <w:pStyle w:val="TM2"/>
        <w:rPr>
          <w:rFonts w:asciiTheme="minorHAnsi" w:eastAsiaTheme="minorEastAsia" w:hAnsiTheme="minorHAnsi" w:cstheme="minorBidi"/>
          <w:bCs w:val="0"/>
          <w:noProof/>
          <w:sz w:val="22"/>
          <w:szCs w:val="22"/>
        </w:rPr>
      </w:pPr>
      <w:hyperlink w:anchor="_Toc532826397" w:history="1">
        <w:r w:rsidRPr="003E7328">
          <w:rPr>
            <w:rStyle w:val="Lienhypertexte"/>
            <w:noProof/>
            <w:lang w:val="en-US"/>
          </w:rPr>
          <w:t>d.</w:t>
        </w:r>
        <w:r>
          <w:rPr>
            <w:rFonts w:asciiTheme="minorHAnsi" w:eastAsiaTheme="minorEastAsia" w:hAnsiTheme="minorHAnsi" w:cstheme="minorBidi"/>
            <w:bCs w:val="0"/>
            <w:noProof/>
            <w:sz w:val="22"/>
            <w:szCs w:val="22"/>
          </w:rPr>
          <w:tab/>
        </w:r>
        <w:r w:rsidRPr="003E7328">
          <w:rPr>
            <w:rStyle w:val="Lienhypertexte"/>
            <w:noProof/>
            <w:lang w:val="en-US"/>
          </w:rPr>
          <w:t>Systemic indicator</w:t>
        </w:r>
        <w:r>
          <w:rPr>
            <w:noProof/>
            <w:webHidden/>
          </w:rPr>
          <w:tab/>
        </w:r>
        <w:r>
          <w:rPr>
            <w:noProof/>
            <w:webHidden/>
          </w:rPr>
          <w:fldChar w:fldCharType="begin"/>
        </w:r>
        <w:r>
          <w:rPr>
            <w:noProof/>
            <w:webHidden/>
          </w:rPr>
          <w:instrText xml:space="preserve"> PAGEREF _Toc532826397 \h </w:instrText>
        </w:r>
        <w:r>
          <w:rPr>
            <w:noProof/>
            <w:webHidden/>
          </w:rPr>
        </w:r>
        <w:r>
          <w:rPr>
            <w:noProof/>
            <w:webHidden/>
          </w:rPr>
          <w:fldChar w:fldCharType="separate"/>
        </w:r>
        <w:r>
          <w:rPr>
            <w:noProof/>
            <w:webHidden/>
          </w:rPr>
          <w:t>11</w:t>
        </w:r>
        <w:r>
          <w:rPr>
            <w:noProof/>
            <w:webHidden/>
          </w:rPr>
          <w:fldChar w:fldCharType="end"/>
        </w:r>
      </w:hyperlink>
    </w:p>
    <w:p w:rsidR="006C7F10" w:rsidRDefault="006C7F10">
      <w:pPr>
        <w:pStyle w:val="TM3"/>
        <w:rPr>
          <w:rFonts w:asciiTheme="minorHAnsi" w:eastAsiaTheme="minorEastAsia" w:hAnsiTheme="minorHAnsi" w:cstheme="minorBidi"/>
          <w:noProof/>
          <w:sz w:val="22"/>
          <w:szCs w:val="22"/>
        </w:rPr>
      </w:pPr>
      <w:hyperlink w:anchor="_Toc532826398" w:history="1">
        <w:r w:rsidRPr="003E7328">
          <w:rPr>
            <w:rStyle w:val="Lienhypertexte"/>
            <w:noProof/>
            <w:lang w:val="en-US"/>
          </w:rPr>
          <w:t>1.</w:t>
        </w:r>
        <w:r>
          <w:rPr>
            <w:rFonts w:asciiTheme="minorHAnsi" w:eastAsiaTheme="minorEastAsia" w:hAnsiTheme="minorHAnsi" w:cstheme="minorBidi"/>
            <w:noProof/>
            <w:sz w:val="22"/>
            <w:szCs w:val="22"/>
          </w:rPr>
          <w:tab/>
        </w:r>
        <w:r w:rsidRPr="003E7328">
          <w:rPr>
            <w:rStyle w:val="Lienhypertexte"/>
            <w:noProof/>
            <w:lang w:val="en-US"/>
          </w:rPr>
          <w:t>Default indicator</w:t>
        </w:r>
        <w:r>
          <w:rPr>
            <w:noProof/>
            <w:webHidden/>
          </w:rPr>
          <w:tab/>
        </w:r>
        <w:r>
          <w:rPr>
            <w:noProof/>
            <w:webHidden/>
          </w:rPr>
          <w:fldChar w:fldCharType="begin"/>
        </w:r>
        <w:r>
          <w:rPr>
            <w:noProof/>
            <w:webHidden/>
          </w:rPr>
          <w:instrText xml:space="preserve"> PAGEREF _Toc532826398 \h </w:instrText>
        </w:r>
        <w:r>
          <w:rPr>
            <w:noProof/>
            <w:webHidden/>
          </w:rPr>
        </w:r>
        <w:r>
          <w:rPr>
            <w:noProof/>
            <w:webHidden/>
          </w:rPr>
          <w:fldChar w:fldCharType="separate"/>
        </w:r>
        <w:r>
          <w:rPr>
            <w:noProof/>
            <w:webHidden/>
          </w:rPr>
          <w:t>11</w:t>
        </w:r>
        <w:r>
          <w:rPr>
            <w:noProof/>
            <w:webHidden/>
          </w:rPr>
          <w:fldChar w:fldCharType="end"/>
        </w:r>
      </w:hyperlink>
    </w:p>
    <w:p w:rsidR="006C7F10" w:rsidRDefault="006C7F10">
      <w:pPr>
        <w:pStyle w:val="TM3"/>
        <w:rPr>
          <w:rFonts w:asciiTheme="minorHAnsi" w:eastAsiaTheme="minorEastAsia" w:hAnsiTheme="minorHAnsi" w:cstheme="minorBidi"/>
          <w:noProof/>
          <w:sz w:val="22"/>
          <w:szCs w:val="22"/>
        </w:rPr>
      </w:pPr>
      <w:hyperlink w:anchor="_Toc532826399" w:history="1">
        <w:r w:rsidRPr="003E7328">
          <w:rPr>
            <w:rStyle w:val="Lienhypertexte"/>
            <w:noProof/>
            <w:lang w:val="en-US"/>
          </w:rPr>
          <w:t>2.</w:t>
        </w:r>
        <w:r>
          <w:rPr>
            <w:rFonts w:asciiTheme="minorHAnsi" w:eastAsiaTheme="minorEastAsia" w:hAnsiTheme="minorHAnsi" w:cstheme="minorBidi"/>
            <w:noProof/>
            <w:sz w:val="22"/>
            <w:szCs w:val="22"/>
          </w:rPr>
          <w:tab/>
        </w:r>
        <w:r w:rsidRPr="003E7328">
          <w:rPr>
            <w:rStyle w:val="Lienhypertexte"/>
            <w:noProof/>
            <w:lang w:val="en-US"/>
          </w:rPr>
          <w:t>Migration indicator</w:t>
        </w:r>
        <w:r>
          <w:rPr>
            <w:noProof/>
            <w:webHidden/>
          </w:rPr>
          <w:tab/>
        </w:r>
        <w:r>
          <w:rPr>
            <w:noProof/>
            <w:webHidden/>
          </w:rPr>
          <w:fldChar w:fldCharType="begin"/>
        </w:r>
        <w:r>
          <w:rPr>
            <w:noProof/>
            <w:webHidden/>
          </w:rPr>
          <w:instrText xml:space="preserve"> PAGEREF _Toc532826399 \h </w:instrText>
        </w:r>
        <w:r>
          <w:rPr>
            <w:noProof/>
            <w:webHidden/>
          </w:rPr>
        </w:r>
        <w:r>
          <w:rPr>
            <w:noProof/>
            <w:webHidden/>
          </w:rPr>
          <w:fldChar w:fldCharType="separate"/>
        </w:r>
        <w:r>
          <w:rPr>
            <w:noProof/>
            <w:webHidden/>
          </w:rPr>
          <w:t>11</w:t>
        </w:r>
        <w:r>
          <w:rPr>
            <w:noProof/>
            <w:webHidden/>
          </w:rPr>
          <w:fldChar w:fldCharType="end"/>
        </w:r>
      </w:hyperlink>
    </w:p>
    <w:p w:rsidR="006C7F10" w:rsidRDefault="006C7F10">
      <w:pPr>
        <w:pStyle w:val="TM2"/>
        <w:rPr>
          <w:rFonts w:asciiTheme="minorHAnsi" w:eastAsiaTheme="minorEastAsia" w:hAnsiTheme="minorHAnsi" w:cstheme="minorBidi"/>
          <w:bCs w:val="0"/>
          <w:noProof/>
          <w:sz w:val="22"/>
          <w:szCs w:val="22"/>
        </w:rPr>
      </w:pPr>
      <w:hyperlink w:anchor="_Toc532826400" w:history="1">
        <w:r w:rsidRPr="003E7328">
          <w:rPr>
            <w:rStyle w:val="Lienhypertexte"/>
            <w:noProof/>
            <w:lang w:val="en-US"/>
          </w:rPr>
          <w:t>e.</w:t>
        </w:r>
        <w:r>
          <w:rPr>
            <w:rFonts w:asciiTheme="minorHAnsi" w:eastAsiaTheme="minorEastAsia" w:hAnsiTheme="minorHAnsi" w:cstheme="minorBidi"/>
            <w:bCs w:val="0"/>
            <w:noProof/>
            <w:sz w:val="22"/>
            <w:szCs w:val="22"/>
          </w:rPr>
          <w:tab/>
        </w:r>
        <w:r w:rsidRPr="003E7328">
          <w:rPr>
            <w:rStyle w:val="Lienhypertexte"/>
            <w:noProof/>
            <w:lang w:val="en-US"/>
          </w:rPr>
          <w:t>Correlation fitting</w:t>
        </w:r>
        <w:r>
          <w:rPr>
            <w:noProof/>
            <w:webHidden/>
          </w:rPr>
          <w:tab/>
        </w:r>
        <w:r>
          <w:rPr>
            <w:noProof/>
            <w:webHidden/>
          </w:rPr>
          <w:fldChar w:fldCharType="begin"/>
        </w:r>
        <w:r>
          <w:rPr>
            <w:noProof/>
            <w:webHidden/>
          </w:rPr>
          <w:instrText xml:space="preserve"> PAGEREF _Toc532826400 \h </w:instrText>
        </w:r>
        <w:r>
          <w:rPr>
            <w:noProof/>
            <w:webHidden/>
          </w:rPr>
        </w:r>
        <w:r>
          <w:rPr>
            <w:noProof/>
            <w:webHidden/>
          </w:rPr>
          <w:fldChar w:fldCharType="separate"/>
        </w:r>
        <w:r>
          <w:rPr>
            <w:noProof/>
            <w:webHidden/>
          </w:rPr>
          <w:t>14</w:t>
        </w:r>
        <w:r>
          <w:rPr>
            <w:noProof/>
            <w:webHidden/>
          </w:rPr>
          <w:fldChar w:fldCharType="end"/>
        </w:r>
      </w:hyperlink>
    </w:p>
    <w:p w:rsidR="006C7F10" w:rsidRDefault="006C7F10">
      <w:pPr>
        <w:pStyle w:val="TM2"/>
        <w:rPr>
          <w:rFonts w:asciiTheme="minorHAnsi" w:eastAsiaTheme="minorEastAsia" w:hAnsiTheme="minorHAnsi" w:cstheme="minorBidi"/>
          <w:bCs w:val="0"/>
          <w:noProof/>
          <w:sz w:val="22"/>
          <w:szCs w:val="22"/>
        </w:rPr>
      </w:pPr>
      <w:hyperlink w:anchor="_Toc532826401" w:history="1">
        <w:r w:rsidRPr="003E7328">
          <w:rPr>
            <w:rStyle w:val="Lienhypertexte"/>
            <w:noProof/>
            <w:lang w:val="en-US"/>
          </w:rPr>
          <w:t>f.</w:t>
        </w:r>
        <w:r>
          <w:rPr>
            <w:rFonts w:asciiTheme="minorHAnsi" w:eastAsiaTheme="minorEastAsia" w:hAnsiTheme="minorHAnsi" w:cstheme="minorBidi"/>
            <w:bCs w:val="0"/>
            <w:noProof/>
            <w:sz w:val="22"/>
            <w:szCs w:val="22"/>
          </w:rPr>
          <w:tab/>
        </w:r>
        <w:r w:rsidRPr="003E7328">
          <w:rPr>
            <w:rStyle w:val="Lienhypertexte"/>
            <w:noProof/>
            <w:lang w:val="en-US"/>
          </w:rPr>
          <w:t>Impact of the norm in Z Migration Computation</w:t>
        </w:r>
        <w:r>
          <w:rPr>
            <w:noProof/>
            <w:webHidden/>
          </w:rPr>
          <w:tab/>
        </w:r>
        <w:r>
          <w:rPr>
            <w:noProof/>
            <w:webHidden/>
          </w:rPr>
          <w:fldChar w:fldCharType="begin"/>
        </w:r>
        <w:r>
          <w:rPr>
            <w:noProof/>
            <w:webHidden/>
          </w:rPr>
          <w:instrText xml:space="preserve"> PAGEREF _Toc532826401 \h </w:instrText>
        </w:r>
        <w:r>
          <w:rPr>
            <w:noProof/>
            <w:webHidden/>
          </w:rPr>
        </w:r>
        <w:r>
          <w:rPr>
            <w:noProof/>
            <w:webHidden/>
          </w:rPr>
          <w:fldChar w:fldCharType="separate"/>
        </w:r>
        <w:r>
          <w:rPr>
            <w:noProof/>
            <w:webHidden/>
          </w:rPr>
          <w:t>14</w:t>
        </w:r>
        <w:r>
          <w:rPr>
            <w:noProof/>
            <w:webHidden/>
          </w:rPr>
          <w:fldChar w:fldCharType="end"/>
        </w:r>
      </w:hyperlink>
    </w:p>
    <w:p w:rsidR="006C7F10" w:rsidRDefault="006C7F10">
      <w:pPr>
        <w:pStyle w:val="TM3"/>
        <w:rPr>
          <w:rFonts w:asciiTheme="minorHAnsi" w:eastAsiaTheme="minorEastAsia" w:hAnsiTheme="minorHAnsi" w:cstheme="minorBidi"/>
          <w:noProof/>
          <w:sz w:val="22"/>
          <w:szCs w:val="22"/>
        </w:rPr>
      </w:pPr>
      <w:hyperlink w:anchor="_Toc532826402" w:history="1">
        <w:r w:rsidRPr="003E7328">
          <w:rPr>
            <w:rStyle w:val="Lienhypertexte"/>
            <w:noProof/>
            <w:lang w:val="en-US"/>
          </w:rPr>
          <w:t>1.</w:t>
        </w:r>
        <w:r>
          <w:rPr>
            <w:rFonts w:asciiTheme="minorHAnsi" w:eastAsiaTheme="minorEastAsia" w:hAnsiTheme="minorHAnsi" w:cstheme="minorBidi"/>
            <w:noProof/>
            <w:sz w:val="22"/>
            <w:szCs w:val="22"/>
          </w:rPr>
          <w:tab/>
        </w:r>
        <w:r w:rsidRPr="003E7328">
          <w:rPr>
            <w:rStyle w:val="Lienhypertexte"/>
            <w:noProof/>
            <w:lang w:val="en-US"/>
          </w:rPr>
          <w:t>Presentation of the different norms studied</w:t>
        </w:r>
        <w:r>
          <w:rPr>
            <w:noProof/>
            <w:webHidden/>
          </w:rPr>
          <w:tab/>
        </w:r>
        <w:r>
          <w:rPr>
            <w:noProof/>
            <w:webHidden/>
          </w:rPr>
          <w:fldChar w:fldCharType="begin"/>
        </w:r>
        <w:r>
          <w:rPr>
            <w:noProof/>
            <w:webHidden/>
          </w:rPr>
          <w:instrText xml:space="preserve"> PAGEREF _Toc532826402 \h </w:instrText>
        </w:r>
        <w:r>
          <w:rPr>
            <w:noProof/>
            <w:webHidden/>
          </w:rPr>
        </w:r>
        <w:r>
          <w:rPr>
            <w:noProof/>
            <w:webHidden/>
          </w:rPr>
          <w:fldChar w:fldCharType="separate"/>
        </w:r>
        <w:r>
          <w:rPr>
            <w:noProof/>
            <w:webHidden/>
          </w:rPr>
          <w:t>15</w:t>
        </w:r>
        <w:r>
          <w:rPr>
            <w:noProof/>
            <w:webHidden/>
          </w:rPr>
          <w:fldChar w:fldCharType="end"/>
        </w:r>
      </w:hyperlink>
    </w:p>
    <w:p w:rsidR="006C7F10" w:rsidRDefault="006C7F10">
      <w:pPr>
        <w:pStyle w:val="TM5"/>
        <w:rPr>
          <w:rFonts w:asciiTheme="minorHAnsi" w:eastAsiaTheme="minorEastAsia" w:hAnsiTheme="minorHAnsi" w:cstheme="minorBidi"/>
          <w:noProof/>
          <w:sz w:val="22"/>
          <w:szCs w:val="22"/>
        </w:rPr>
      </w:pPr>
      <w:hyperlink w:anchor="_Toc532826403" w:history="1">
        <w:r w:rsidRPr="003E7328">
          <w:rPr>
            <w:rStyle w:val="Lienhypertexte"/>
            <w:rFonts w:ascii="Wingdings" w:hAnsi="Wingdings"/>
            <w:noProof/>
            <w:lang w:val="en-US"/>
          </w:rPr>
          <w:t></w:t>
        </w:r>
        <w:r>
          <w:rPr>
            <w:rFonts w:asciiTheme="minorHAnsi" w:eastAsiaTheme="minorEastAsia" w:hAnsiTheme="minorHAnsi" w:cstheme="minorBidi"/>
            <w:noProof/>
            <w:sz w:val="22"/>
            <w:szCs w:val="22"/>
          </w:rPr>
          <w:tab/>
        </w:r>
        <w:r w:rsidRPr="003E7328">
          <w:rPr>
            <w:rStyle w:val="Lienhypertexte"/>
            <w:noProof/>
            <w:lang w:val="en-US"/>
          </w:rPr>
          <w:t>Distances found in the literature</w:t>
        </w:r>
        <w:r>
          <w:rPr>
            <w:noProof/>
            <w:webHidden/>
          </w:rPr>
          <w:tab/>
        </w:r>
        <w:r>
          <w:rPr>
            <w:noProof/>
            <w:webHidden/>
          </w:rPr>
          <w:fldChar w:fldCharType="begin"/>
        </w:r>
        <w:r>
          <w:rPr>
            <w:noProof/>
            <w:webHidden/>
          </w:rPr>
          <w:instrText xml:space="preserve"> PAGEREF _Toc532826403 \h </w:instrText>
        </w:r>
        <w:r>
          <w:rPr>
            <w:noProof/>
            <w:webHidden/>
          </w:rPr>
        </w:r>
        <w:r>
          <w:rPr>
            <w:noProof/>
            <w:webHidden/>
          </w:rPr>
          <w:fldChar w:fldCharType="separate"/>
        </w:r>
        <w:r>
          <w:rPr>
            <w:noProof/>
            <w:webHidden/>
          </w:rPr>
          <w:t>15</w:t>
        </w:r>
        <w:r>
          <w:rPr>
            <w:noProof/>
            <w:webHidden/>
          </w:rPr>
          <w:fldChar w:fldCharType="end"/>
        </w:r>
      </w:hyperlink>
    </w:p>
    <w:p w:rsidR="006C7F10" w:rsidRDefault="006C7F10">
      <w:pPr>
        <w:pStyle w:val="TM5"/>
        <w:rPr>
          <w:rFonts w:asciiTheme="minorHAnsi" w:eastAsiaTheme="minorEastAsia" w:hAnsiTheme="minorHAnsi" w:cstheme="minorBidi"/>
          <w:noProof/>
          <w:sz w:val="22"/>
          <w:szCs w:val="22"/>
        </w:rPr>
      </w:pPr>
      <w:hyperlink w:anchor="_Toc532826404" w:history="1">
        <w:r w:rsidRPr="003E7328">
          <w:rPr>
            <w:rStyle w:val="Lienhypertexte"/>
            <w:rFonts w:ascii="Wingdings" w:hAnsi="Wingdings"/>
            <w:noProof/>
            <w:lang w:val="en-US"/>
          </w:rPr>
          <w:t></w:t>
        </w:r>
        <w:r>
          <w:rPr>
            <w:rFonts w:asciiTheme="minorHAnsi" w:eastAsiaTheme="minorEastAsia" w:hAnsiTheme="minorHAnsi" w:cstheme="minorBidi"/>
            <w:noProof/>
            <w:sz w:val="22"/>
            <w:szCs w:val="22"/>
          </w:rPr>
          <w:tab/>
        </w:r>
        <w:r w:rsidRPr="003E7328">
          <w:rPr>
            <w:rStyle w:val="Lienhypertexte"/>
            <w:noProof/>
            <w:lang w:val="en-US"/>
          </w:rPr>
          <w:t>Norms found in the literature</w:t>
        </w:r>
        <w:r>
          <w:rPr>
            <w:noProof/>
            <w:webHidden/>
          </w:rPr>
          <w:tab/>
        </w:r>
        <w:r>
          <w:rPr>
            <w:noProof/>
            <w:webHidden/>
          </w:rPr>
          <w:fldChar w:fldCharType="begin"/>
        </w:r>
        <w:r>
          <w:rPr>
            <w:noProof/>
            <w:webHidden/>
          </w:rPr>
          <w:instrText xml:space="preserve"> PAGEREF _Toc532826404 \h </w:instrText>
        </w:r>
        <w:r>
          <w:rPr>
            <w:noProof/>
            <w:webHidden/>
          </w:rPr>
        </w:r>
        <w:r>
          <w:rPr>
            <w:noProof/>
            <w:webHidden/>
          </w:rPr>
          <w:fldChar w:fldCharType="separate"/>
        </w:r>
        <w:r>
          <w:rPr>
            <w:noProof/>
            <w:webHidden/>
          </w:rPr>
          <w:t>16</w:t>
        </w:r>
        <w:r>
          <w:rPr>
            <w:noProof/>
            <w:webHidden/>
          </w:rPr>
          <w:fldChar w:fldCharType="end"/>
        </w:r>
      </w:hyperlink>
    </w:p>
    <w:p w:rsidR="006C7F10" w:rsidRDefault="006C7F10">
      <w:pPr>
        <w:pStyle w:val="TM5"/>
        <w:rPr>
          <w:rFonts w:asciiTheme="minorHAnsi" w:eastAsiaTheme="minorEastAsia" w:hAnsiTheme="minorHAnsi" w:cstheme="minorBidi"/>
          <w:noProof/>
          <w:sz w:val="22"/>
          <w:szCs w:val="22"/>
        </w:rPr>
      </w:pPr>
      <w:hyperlink w:anchor="_Toc532826405" w:history="1">
        <w:r w:rsidRPr="003E7328">
          <w:rPr>
            <w:rStyle w:val="Lienhypertexte"/>
            <w:rFonts w:ascii="Wingdings" w:hAnsi="Wingdings"/>
            <w:noProof/>
            <w:lang w:val="en-US"/>
          </w:rPr>
          <w:t></w:t>
        </w:r>
        <w:r>
          <w:rPr>
            <w:rFonts w:asciiTheme="minorHAnsi" w:eastAsiaTheme="minorEastAsia" w:hAnsiTheme="minorHAnsi" w:cstheme="minorBidi"/>
            <w:noProof/>
            <w:sz w:val="22"/>
            <w:szCs w:val="22"/>
          </w:rPr>
          <w:tab/>
        </w:r>
        <w:r w:rsidRPr="003E7328">
          <w:rPr>
            <w:rStyle w:val="Lienhypertexte"/>
            <w:noProof/>
            <w:lang w:val="en-US"/>
          </w:rPr>
          <w:t>Weighted norms</w:t>
        </w:r>
        <w:r>
          <w:rPr>
            <w:noProof/>
            <w:webHidden/>
          </w:rPr>
          <w:tab/>
        </w:r>
        <w:r>
          <w:rPr>
            <w:noProof/>
            <w:webHidden/>
          </w:rPr>
          <w:fldChar w:fldCharType="begin"/>
        </w:r>
        <w:r>
          <w:rPr>
            <w:noProof/>
            <w:webHidden/>
          </w:rPr>
          <w:instrText xml:space="preserve"> PAGEREF _Toc532826405 \h </w:instrText>
        </w:r>
        <w:r>
          <w:rPr>
            <w:noProof/>
            <w:webHidden/>
          </w:rPr>
        </w:r>
        <w:r>
          <w:rPr>
            <w:noProof/>
            <w:webHidden/>
          </w:rPr>
          <w:fldChar w:fldCharType="separate"/>
        </w:r>
        <w:r>
          <w:rPr>
            <w:noProof/>
            <w:webHidden/>
          </w:rPr>
          <w:t>16</w:t>
        </w:r>
        <w:r>
          <w:rPr>
            <w:noProof/>
            <w:webHidden/>
          </w:rPr>
          <w:fldChar w:fldCharType="end"/>
        </w:r>
      </w:hyperlink>
    </w:p>
    <w:p w:rsidR="006C7F10" w:rsidRDefault="006C7F10">
      <w:pPr>
        <w:pStyle w:val="TM3"/>
        <w:rPr>
          <w:rFonts w:asciiTheme="minorHAnsi" w:eastAsiaTheme="minorEastAsia" w:hAnsiTheme="minorHAnsi" w:cstheme="minorBidi"/>
          <w:noProof/>
          <w:sz w:val="22"/>
          <w:szCs w:val="22"/>
        </w:rPr>
      </w:pPr>
      <w:hyperlink w:anchor="_Toc532826406" w:history="1">
        <w:r w:rsidRPr="003E7328">
          <w:rPr>
            <w:rStyle w:val="Lienhypertexte"/>
            <w:noProof/>
            <w:lang w:val="en-US"/>
          </w:rPr>
          <w:t>2.</w:t>
        </w:r>
        <w:r>
          <w:rPr>
            <w:rFonts w:asciiTheme="minorHAnsi" w:eastAsiaTheme="minorEastAsia" w:hAnsiTheme="minorHAnsi" w:cstheme="minorBidi"/>
            <w:noProof/>
            <w:sz w:val="22"/>
            <w:szCs w:val="22"/>
          </w:rPr>
          <w:tab/>
        </w:r>
        <w:r w:rsidRPr="003E7328">
          <w:rPr>
            <w:rStyle w:val="Lienhypertexte"/>
            <w:noProof/>
            <w:lang w:val="en-US"/>
          </w:rPr>
          <w:t>Impact of the norm choice on historical migration systemic inicator</w:t>
        </w:r>
        <w:r>
          <w:rPr>
            <w:noProof/>
            <w:webHidden/>
          </w:rPr>
          <w:tab/>
        </w:r>
        <w:r>
          <w:rPr>
            <w:noProof/>
            <w:webHidden/>
          </w:rPr>
          <w:fldChar w:fldCharType="begin"/>
        </w:r>
        <w:r>
          <w:rPr>
            <w:noProof/>
            <w:webHidden/>
          </w:rPr>
          <w:instrText xml:space="preserve"> PAGEREF _Toc532826406 \h </w:instrText>
        </w:r>
        <w:r>
          <w:rPr>
            <w:noProof/>
            <w:webHidden/>
          </w:rPr>
        </w:r>
        <w:r>
          <w:rPr>
            <w:noProof/>
            <w:webHidden/>
          </w:rPr>
          <w:fldChar w:fldCharType="separate"/>
        </w:r>
        <w:r>
          <w:rPr>
            <w:noProof/>
            <w:webHidden/>
          </w:rPr>
          <w:t>16</w:t>
        </w:r>
        <w:r>
          <w:rPr>
            <w:noProof/>
            <w:webHidden/>
          </w:rPr>
          <w:fldChar w:fldCharType="end"/>
        </w:r>
      </w:hyperlink>
    </w:p>
    <w:p w:rsidR="006C7F10" w:rsidRDefault="006C7F10">
      <w:pPr>
        <w:pStyle w:val="TM3"/>
        <w:rPr>
          <w:rFonts w:asciiTheme="minorHAnsi" w:eastAsiaTheme="minorEastAsia" w:hAnsiTheme="minorHAnsi" w:cstheme="minorBidi"/>
          <w:noProof/>
          <w:sz w:val="22"/>
          <w:szCs w:val="22"/>
        </w:rPr>
      </w:pPr>
      <w:hyperlink w:anchor="_Toc532826407" w:history="1">
        <w:r w:rsidRPr="003E7328">
          <w:rPr>
            <w:rStyle w:val="Lienhypertexte"/>
            <w:noProof/>
            <w:lang w:val="en-US"/>
          </w:rPr>
          <w:t>3.</w:t>
        </w:r>
        <w:r>
          <w:rPr>
            <w:rFonts w:asciiTheme="minorHAnsi" w:eastAsiaTheme="minorEastAsia" w:hAnsiTheme="minorHAnsi" w:cstheme="minorBidi"/>
            <w:noProof/>
            <w:sz w:val="22"/>
            <w:szCs w:val="22"/>
          </w:rPr>
          <w:tab/>
        </w:r>
        <w:r w:rsidRPr="003E7328">
          <w:rPr>
            <w:rStyle w:val="Lienhypertexte"/>
            <w:noProof/>
            <w:lang w:val="en-US"/>
          </w:rPr>
          <w:t>Inversion of the norm</w:t>
        </w:r>
        <w:r>
          <w:rPr>
            <w:noProof/>
            <w:webHidden/>
          </w:rPr>
          <w:tab/>
        </w:r>
        <w:r>
          <w:rPr>
            <w:noProof/>
            <w:webHidden/>
          </w:rPr>
          <w:fldChar w:fldCharType="begin"/>
        </w:r>
        <w:r>
          <w:rPr>
            <w:noProof/>
            <w:webHidden/>
          </w:rPr>
          <w:instrText xml:space="preserve"> PAGEREF _Toc532826407 \h </w:instrText>
        </w:r>
        <w:r>
          <w:rPr>
            <w:noProof/>
            <w:webHidden/>
          </w:rPr>
        </w:r>
        <w:r>
          <w:rPr>
            <w:noProof/>
            <w:webHidden/>
          </w:rPr>
          <w:fldChar w:fldCharType="separate"/>
        </w:r>
        <w:r>
          <w:rPr>
            <w:noProof/>
            <w:webHidden/>
          </w:rPr>
          <w:t>17</w:t>
        </w:r>
        <w:r>
          <w:rPr>
            <w:noProof/>
            <w:webHidden/>
          </w:rPr>
          <w:fldChar w:fldCharType="end"/>
        </w:r>
      </w:hyperlink>
    </w:p>
    <w:p w:rsidR="006C7F10" w:rsidRDefault="006C7F10">
      <w:pPr>
        <w:pStyle w:val="TM5"/>
        <w:rPr>
          <w:rFonts w:asciiTheme="minorHAnsi" w:eastAsiaTheme="minorEastAsia" w:hAnsiTheme="minorHAnsi" w:cstheme="minorBidi"/>
          <w:noProof/>
          <w:sz w:val="22"/>
          <w:szCs w:val="22"/>
        </w:rPr>
      </w:pPr>
      <w:hyperlink w:anchor="_Toc532826408" w:history="1">
        <w:r w:rsidRPr="003E7328">
          <w:rPr>
            <w:rStyle w:val="Lienhypertexte"/>
            <w:rFonts w:ascii="Wingdings" w:hAnsi="Wingdings"/>
            <w:noProof/>
            <w:lang w:val="en-US"/>
          </w:rPr>
          <w:t></w:t>
        </w:r>
        <w:r>
          <w:rPr>
            <w:rFonts w:asciiTheme="minorHAnsi" w:eastAsiaTheme="minorEastAsia" w:hAnsiTheme="minorHAnsi" w:cstheme="minorBidi"/>
            <w:noProof/>
            <w:sz w:val="22"/>
            <w:szCs w:val="22"/>
          </w:rPr>
          <w:tab/>
        </w:r>
        <w:r w:rsidRPr="003E7328">
          <w:rPr>
            <w:rStyle w:val="Lienhypertexte"/>
            <w:noProof/>
            <w:lang w:val="en-US"/>
          </w:rPr>
          <w:t>First approach</w:t>
        </w:r>
        <w:r>
          <w:rPr>
            <w:noProof/>
            <w:webHidden/>
          </w:rPr>
          <w:tab/>
        </w:r>
        <w:r>
          <w:rPr>
            <w:noProof/>
            <w:webHidden/>
          </w:rPr>
          <w:fldChar w:fldCharType="begin"/>
        </w:r>
        <w:r>
          <w:rPr>
            <w:noProof/>
            <w:webHidden/>
          </w:rPr>
          <w:instrText xml:space="preserve"> PAGEREF _Toc532826408 \h </w:instrText>
        </w:r>
        <w:r>
          <w:rPr>
            <w:noProof/>
            <w:webHidden/>
          </w:rPr>
        </w:r>
        <w:r>
          <w:rPr>
            <w:noProof/>
            <w:webHidden/>
          </w:rPr>
          <w:fldChar w:fldCharType="separate"/>
        </w:r>
        <w:r>
          <w:rPr>
            <w:noProof/>
            <w:webHidden/>
          </w:rPr>
          <w:t>17</w:t>
        </w:r>
        <w:r>
          <w:rPr>
            <w:noProof/>
            <w:webHidden/>
          </w:rPr>
          <w:fldChar w:fldCharType="end"/>
        </w:r>
      </w:hyperlink>
    </w:p>
    <w:p w:rsidR="006C7F10" w:rsidRDefault="006C7F10">
      <w:pPr>
        <w:pStyle w:val="TM5"/>
        <w:rPr>
          <w:rFonts w:asciiTheme="minorHAnsi" w:eastAsiaTheme="minorEastAsia" w:hAnsiTheme="minorHAnsi" w:cstheme="minorBidi"/>
          <w:noProof/>
          <w:sz w:val="22"/>
          <w:szCs w:val="22"/>
        </w:rPr>
      </w:pPr>
      <w:hyperlink w:anchor="_Toc532826409" w:history="1">
        <w:r w:rsidRPr="003E7328">
          <w:rPr>
            <w:rStyle w:val="Lienhypertexte"/>
            <w:rFonts w:ascii="Wingdings" w:hAnsi="Wingdings"/>
            <w:noProof/>
            <w:lang w:val="en-US"/>
          </w:rPr>
          <w:t></w:t>
        </w:r>
        <w:r>
          <w:rPr>
            <w:rFonts w:asciiTheme="minorHAnsi" w:eastAsiaTheme="minorEastAsia" w:hAnsiTheme="minorHAnsi" w:cstheme="minorBidi"/>
            <w:noProof/>
            <w:sz w:val="22"/>
            <w:szCs w:val="22"/>
          </w:rPr>
          <w:tab/>
        </w:r>
        <w:r w:rsidRPr="003E7328">
          <w:rPr>
            <w:rStyle w:val="Lienhypertexte"/>
            <w:noProof/>
            <w:lang w:val="en-US"/>
          </w:rPr>
          <w:t>Second approach</w:t>
        </w:r>
        <w:r>
          <w:rPr>
            <w:noProof/>
            <w:webHidden/>
          </w:rPr>
          <w:tab/>
        </w:r>
        <w:r>
          <w:rPr>
            <w:noProof/>
            <w:webHidden/>
          </w:rPr>
          <w:fldChar w:fldCharType="begin"/>
        </w:r>
        <w:r>
          <w:rPr>
            <w:noProof/>
            <w:webHidden/>
          </w:rPr>
          <w:instrText xml:space="preserve"> PAGEREF _Toc532826409 \h </w:instrText>
        </w:r>
        <w:r>
          <w:rPr>
            <w:noProof/>
            <w:webHidden/>
          </w:rPr>
        </w:r>
        <w:r>
          <w:rPr>
            <w:noProof/>
            <w:webHidden/>
          </w:rPr>
          <w:fldChar w:fldCharType="separate"/>
        </w:r>
        <w:r>
          <w:rPr>
            <w:noProof/>
            <w:webHidden/>
          </w:rPr>
          <w:t>18</w:t>
        </w:r>
        <w:r>
          <w:rPr>
            <w:noProof/>
            <w:webHidden/>
          </w:rPr>
          <w:fldChar w:fldCharType="end"/>
        </w:r>
      </w:hyperlink>
    </w:p>
    <w:p w:rsidR="006C7F10" w:rsidRDefault="006C7F10">
      <w:pPr>
        <w:pStyle w:val="TM3"/>
        <w:rPr>
          <w:rFonts w:asciiTheme="minorHAnsi" w:eastAsiaTheme="minorEastAsia" w:hAnsiTheme="minorHAnsi" w:cstheme="minorBidi"/>
          <w:noProof/>
          <w:sz w:val="22"/>
          <w:szCs w:val="22"/>
        </w:rPr>
      </w:pPr>
      <w:hyperlink w:anchor="_Toc532826410" w:history="1">
        <w:r w:rsidRPr="003E7328">
          <w:rPr>
            <w:rStyle w:val="Lienhypertexte"/>
            <w:noProof/>
            <w:lang w:val="en-US"/>
          </w:rPr>
          <w:t>4.</w:t>
        </w:r>
        <w:r>
          <w:rPr>
            <w:rFonts w:asciiTheme="minorHAnsi" w:eastAsiaTheme="minorEastAsia" w:hAnsiTheme="minorHAnsi" w:cstheme="minorBidi"/>
            <w:noProof/>
            <w:sz w:val="22"/>
            <w:szCs w:val="22"/>
          </w:rPr>
          <w:tab/>
        </w:r>
        <w:r w:rsidRPr="003E7328">
          <w:rPr>
            <w:rStyle w:val="Lienhypertexte"/>
            <w:noProof/>
            <w:lang w:val="en-US"/>
          </w:rPr>
          <w:t>Replication</w:t>
        </w:r>
        <w:r>
          <w:rPr>
            <w:noProof/>
            <w:webHidden/>
          </w:rPr>
          <w:tab/>
        </w:r>
        <w:r>
          <w:rPr>
            <w:noProof/>
            <w:webHidden/>
          </w:rPr>
          <w:fldChar w:fldCharType="begin"/>
        </w:r>
        <w:r>
          <w:rPr>
            <w:noProof/>
            <w:webHidden/>
          </w:rPr>
          <w:instrText xml:space="preserve"> PAGEREF _Toc532826410 \h </w:instrText>
        </w:r>
        <w:r>
          <w:rPr>
            <w:noProof/>
            <w:webHidden/>
          </w:rPr>
        </w:r>
        <w:r>
          <w:rPr>
            <w:noProof/>
            <w:webHidden/>
          </w:rPr>
          <w:fldChar w:fldCharType="separate"/>
        </w:r>
        <w:r>
          <w:rPr>
            <w:noProof/>
            <w:webHidden/>
          </w:rPr>
          <w:t>18</w:t>
        </w:r>
        <w:r>
          <w:rPr>
            <w:noProof/>
            <w:webHidden/>
          </w:rPr>
          <w:fldChar w:fldCharType="end"/>
        </w:r>
      </w:hyperlink>
    </w:p>
    <w:p w:rsidR="006C7F10" w:rsidRDefault="006C7F10">
      <w:pPr>
        <w:pStyle w:val="TM5"/>
        <w:rPr>
          <w:rFonts w:asciiTheme="minorHAnsi" w:eastAsiaTheme="minorEastAsia" w:hAnsiTheme="minorHAnsi" w:cstheme="minorBidi"/>
          <w:noProof/>
          <w:sz w:val="22"/>
          <w:szCs w:val="22"/>
        </w:rPr>
      </w:pPr>
      <w:hyperlink w:anchor="_Toc532826411" w:history="1">
        <w:r w:rsidRPr="003E7328">
          <w:rPr>
            <w:rStyle w:val="Lienhypertexte"/>
            <w:rFonts w:ascii="Wingdings" w:hAnsi="Wingdings"/>
            <w:noProof/>
            <w:lang w:val="en-US"/>
          </w:rPr>
          <w:t></w:t>
        </w:r>
        <w:r>
          <w:rPr>
            <w:rFonts w:asciiTheme="minorHAnsi" w:eastAsiaTheme="minorEastAsia" w:hAnsiTheme="minorHAnsi" w:cstheme="minorBidi"/>
            <w:noProof/>
            <w:sz w:val="22"/>
            <w:szCs w:val="22"/>
          </w:rPr>
          <w:tab/>
        </w:r>
        <w:r w:rsidRPr="003E7328">
          <w:rPr>
            <w:rStyle w:val="Lienhypertexte"/>
            <w:noProof/>
            <w:lang w:val="en-US"/>
          </w:rPr>
          <w:t>Downgrade and Upgrades</w:t>
        </w:r>
        <w:r>
          <w:rPr>
            <w:noProof/>
            <w:webHidden/>
          </w:rPr>
          <w:tab/>
        </w:r>
        <w:r>
          <w:rPr>
            <w:noProof/>
            <w:webHidden/>
          </w:rPr>
          <w:fldChar w:fldCharType="begin"/>
        </w:r>
        <w:r>
          <w:rPr>
            <w:noProof/>
            <w:webHidden/>
          </w:rPr>
          <w:instrText xml:space="preserve"> PAGEREF _Toc532826411 \h </w:instrText>
        </w:r>
        <w:r>
          <w:rPr>
            <w:noProof/>
            <w:webHidden/>
          </w:rPr>
        </w:r>
        <w:r>
          <w:rPr>
            <w:noProof/>
            <w:webHidden/>
          </w:rPr>
          <w:fldChar w:fldCharType="separate"/>
        </w:r>
        <w:r>
          <w:rPr>
            <w:noProof/>
            <w:webHidden/>
          </w:rPr>
          <w:t>18</w:t>
        </w:r>
        <w:r>
          <w:rPr>
            <w:noProof/>
            <w:webHidden/>
          </w:rPr>
          <w:fldChar w:fldCharType="end"/>
        </w:r>
      </w:hyperlink>
    </w:p>
    <w:p w:rsidR="006C7F10" w:rsidRDefault="006C7F10">
      <w:pPr>
        <w:pStyle w:val="TM5"/>
        <w:rPr>
          <w:rFonts w:asciiTheme="minorHAnsi" w:eastAsiaTheme="minorEastAsia" w:hAnsiTheme="minorHAnsi" w:cstheme="minorBidi"/>
          <w:noProof/>
          <w:sz w:val="22"/>
          <w:szCs w:val="22"/>
        </w:rPr>
      </w:pPr>
      <w:hyperlink w:anchor="_Toc532826412" w:history="1">
        <w:r w:rsidRPr="003E7328">
          <w:rPr>
            <w:rStyle w:val="Lienhypertexte"/>
            <w:rFonts w:ascii="Wingdings" w:hAnsi="Wingdings"/>
            <w:noProof/>
            <w:lang w:val="en-US"/>
          </w:rPr>
          <w:t></w:t>
        </w:r>
        <w:r>
          <w:rPr>
            <w:rFonts w:asciiTheme="minorHAnsi" w:eastAsiaTheme="minorEastAsia" w:hAnsiTheme="minorHAnsi" w:cstheme="minorBidi"/>
            <w:noProof/>
            <w:sz w:val="22"/>
            <w:szCs w:val="22"/>
          </w:rPr>
          <w:tab/>
        </w:r>
        <w:r w:rsidRPr="003E7328">
          <w:rPr>
            <w:rStyle w:val="Lienhypertexte"/>
            <w:noProof/>
            <w:lang w:val="en-US"/>
          </w:rPr>
          <w:t>2 years marginal default rate</w:t>
        </w:r>
        <w:r>
          <w:rPr>
            <w:noProof/>
            <w:webHidden/>
          </w:rPr>
          <w:tab/>
        </w:r>
        <w:r>
          <w:rPr>
            <w:noProof/>
            <w:webHidden/>
          </w:rPr>
          <w:fldChar w:fldCharType="begin"/>
        </w:r>
        <w:r>
          <w:rPr>
            <w:noProof/>
            <w:webHidden/>
          </w:rPr>
          <w:instrText xml:space="preserve"> PAGEREF _Toc532826412 \h </w:instrText>
        </w:r>
        <w:r>
          <w:rPr>
            <w:noProof/>
            <w:webHidden/>
          </w:rPr>
        </w:r>
        <w:r>
          <w:rPr>
            <w:noProof/>
            <w:webHidden/>
          </w:rPr>
          <w:fldChar w:fldCharType="separate"/>
        </w:r>
        <w:r>
          <w:rPr>
            <w:noProof/>
            <w:webHidden/>
          </w:rPr>
          <w:t>19</w:t>
        </w:r>
        <w:r>
          <w:rPr>
            <w:noProof/>
            <w:webHidden/>
          </w:rPr>
          <w:fldChar w:fldCharType="end"/>
        </w:r>
      </w:hyperlink>
    </w:p>
    <w:p w:rsidR="006C7F10" w:rsidRDefault="006C7F10">
      <w:pPr>
        <w:pStyle w:val="TM3"/>
        <w:rPr>
          <w:rFonts w:asciiTheme="minorHAnsi" w:eastAsiaTheme="minorEastAsia" w:hAnsiTheme="minorHAnsi" w:cstheme="minorBidi"/>
          <w:noProof/>
          <w:sz w:val="22"/>
          <w:szCs w:val="22"/>
        </w:rPr>
      </w:pPr>
      <w:hyperlink w:anchor="_Toc532826413" w:history="1">
        <w:r w:rsidRPr="003E7328">
          <w:rPr>
            <w:rStyle w:val="Lienhypertexte"/>
            <w:noProof/>
            <w:lang w:val="en-US"/>
          </w:rPr>
          <w:t>5.</w:t>
        </w:r>
        <w:r>
          <w:rPr>
            <w:rFonts w:asciiTheme="minorHAnsi" w:eastAsiaTheme="minorEastAsia" w:hAnsiTheme="minorHAnsi" w:cstheme="minorBidi"/>
            <w:noProof/>
            <w:sz w:val="22"/>
            <w:szCs w:val="22"/>
          </w:rPr>
          <w:tab/>
        </w:r>
        <w:r w:rsidRPr="003E7328">
          <w:rPr>
            <w:rStyle w:val="Lienhypertexte"/>
            <w:noProof/>
            <w:lang w:val="en-US"/>
          </w:rPr>
          <w:t>Sensitivity on a few observation</w:t>
        </w:r>
        <w:r>
          <w:rPr>
            <w:noProof/>
            <w:webHidden/>
          </w:rPr>
          <w:tab/>
        </w:r>
        <w:r>
          <w:rPr>
            <w:noProof/>
            <w:webHidden/>
          </w:rPr>
          <w:fldChar w:fldCharType="begin"/>
        </w:r>
        <w:r>
          <w:rPr>
            <w:noProof/>
            <w:webHidden/>
          </w:rPr>
          <w:instrText xml:space="preserve"> PAGEREF _Toc532826413 \h </w:instrText>
        </w:r>
        <w:r>
          <w:rPr>
            <w:noProof/>
            <w:webHidden/>
          </w:rPr>
        </w:r>
        <w:r>
          <w:rPr>
            <w:noProof/>
            <w:webHidden/>
          </w:rPr>
          <w:fldChar w:fldCharType="separate"/>
        </w:r>
        <w:r>
          <w:rPr>
            <w:noProof/>
            <w:webHidden/>
          </w:rPr>
          <w:t>20</w:t>
        </w:r>
        <w:r>
          <w:rPr>
            <w:noProof/>
            <w:webHidden/>
          </w:rPr>
          <w:fldChar w:fldCharType="end"/>
        </w:r>
      </w:hyperlink>
    </w:p>
    <w:p w:rsidR="006C7F10" w:rsidRDefault="006C7F10">
      <w:pPr>
        <w:pStyle w:val="TM3"/>
        <w:rPr>
          <w:rFonts w:asciiTheme="minorHAnsi" w:eastAsiaTheme="minorEastAsia" w:hAnsiTheme="minorHAnsi" w:cstheme="minorBidi"/>
          <w:noProof/>
          <w:sz w:val="22"/>
          <w:szCs w:val="22"/>
        </w:rPr>
      </w:pPr>
      <w:hyperlink w:anchor="_Toc532826414" w:history="1">
        <w:r w:rsidRPr="003E7328">
          <w:rPr>
            <w:rStyle w:val="Lienhypertexte"/>
            <w:noProof/>
            <w:lang w:val="en-US"/>
          </w:rPr>
          <w:t>6.</w:t>
        </w:r>
        <w:r>
          <w:rPr>
            <w:rFonts w:asciiTheme="minorHAnsi" w:eastAsiaTheme="minorEastAsia" w:hAnsiTheme="minorHAnsi" w:cstheme="minorBidi"/>
            <w:noProof/>
            <w:sz w:val="22"/>
            <w:szCs w:val="22"/>
          </w:rPr>
          <w:tab/>
        </w:r>
        <w:r w:rsidRPr="003E7328">
          <w:rPr>
            <w:rStyle w:val="Lienhypertexte"/>
            <w:noProof/>
            <w:lang w:val="en-US"/>
          </w:rPr>
          <w:t>Conclusion</w:t>
        </w:r>
        <w:r>
          <w:rPr>
            <w:noProof/>
            <w:webHidden/>
          </w:rPr>
          <w:tab/>
        </w:r>
        <w:r>
          <w:rPr>
            <w:noProof/>
            <w:webHidden/>
          </w:rPr>
          <w:fldChar w:fldCharType="begin"/>
        </w:r>
        <w:r>
          <w:rPr>
            <w:noProof/>
            <w:webHidden/>
          </w:rPr>
          <w:instrText xml:space="preserve"> PAGEREF _Toc532826414 \h </w:instrText>
        </w:r>
        <w:r>
          <w:rPr>
            <w:noProof/>
            <w:webHidden/>
          </w:rPr>
        </w:r>
        <w:r>
          <w:rPr>
            <w:noProof/>
            <w:webHidden/>
          </w:rPr>
          <w:fldChar w:fldCharType="separate"/>
        </w:r>
        <w:r>
          <w:rPr>
            <w:noProof/>
            <w:webHidden/>
          </w:rPr>
          <w:t>21</w:t>
        </w:r>
        <w:r>
          <w:rPr>
            <w:noProof/>
            <w:webHidden/>
          </w:rPr>
          <w:fldChar w:fldCharType="end"/>
        </w:r>
      </w:hyperlink>
    </w:p>
    <w:p w:rsidR="006C7F10" w:rsidRDefault="006C7F10">
      <w:pPr>
        <w:pStyle w:val="TM2"/>
        <w:rPr>
          <w:rFonts w:asciiTheme="minorHAnsi" w:eastAsiaTheme="minorEastAsia" w:hAnsiTheme="minorHAnsi" w:cstheme="minorBidi"/>
          <w:bCs w:val="0"/>
          <w:noProof/>
          <w:sz w:val="22"/>
          <w:szCs w:val="22"/>
        </w:rPr>
      </w:pPr>
      <w:hyperlink w:anchor="_Toc532826415" w:history="1">
        <w:r w:rsidRPr="003E7328">
          <w:rPr>
            <w:rStyle w:val="Lienhypertexte"/>
            <w:noProof/>
            <w:lang w:val="en-US"/>
          </w:rPr>
          <w:t>g.</w:t>
        </w:r>
        <w:r>
          <w:rPr>
            <w:rFonts w:asciiTheme="minorHAnsi" w:eastAsiaTheme="minorEastAsia" w:hAnsiTheme="minorHAnsi" w:cstheme="minorBidi"/>
            <w:bCs w:val="0"/>
            <w:noProof/>
            <w:sz w:val="22"/>
            <w:szCs w:val="22"/>
          </w:rPr>
          <w:tab/>
        </w:r>
        <w:r w:rsidRPr="003E7328">
          <w:rPr>
            <w:rStyle w:val="Lienhypertexte"/>
            <w:noProof/>
            <w:lang w:val="en-US"/>
          </w:rPr>
          <w:t>Impact of the normalization method when mixing default and migration models</w:t>
        </w:r>
        <w:r>
          <w:rPr>
            <w:noProof/>
            <w:webHidden/>
          </w:rPr>
          <w:tab/>
        </w:r>
        <w:r>
          <w:rPr>
            <w:noProof/>
            <w:webHidden/>
          </w:rPr>
          <w:fldChar w:fldCharType="begin"/>
        </w:r>
        <w:r>
          <w:rPr>
            <w:noProof/>
            <w:webHidden/>
          </w:rPr>
          <w:instrText xml:space="preserve"> PAGEREF _Toc532826415 \h </w:instrText>
        </w:r>
        <w:r>
          <w:rPr>
            <w:noProof/>
            <w:webHidden/>
          </w:rPr>
        </w:r>
        <w:r>
          <w:rPr>
            <w:noProof/>
            <w:webHidden/>
          </w:rPr>
          <w:fldChar w:fldCharType="separate"/>
        </w:r>
        <w:r>
          <w:rPr>
            <w:noProof/>
            <w:webHidden/>
          </w:rPr>
          <w:t>21</w:t>
        </w:r>
        <w:r>
          <w:rPr>
            <w:noProof/>
            <w:webHidden/>
          </w:rPr>
          <w:fldChar w:fldCharType="end"/>
        </w:r>
      </w:hyperlink>
    </w:p>
    <w:p w:rsidR="006C7F10" w:rsidRDefault="006C7F10">
      <w:pPr>
        <w:pStyle w:val="TM2"/>
        <w:rPr>
          <w:rFonts w:asciiTheme="minorHAnsi" w:eastAsiaTheme="minorEastAsia" w:hAnsiTheme="minorHAnsi" w:cstheme="minorBidi"/>
          <w:bCs w:val="0"/>
          <w:noProof/>
          <w:sz w:val="22"/>
          <w:szCs w:val="22"/>
        </w:rPr>
      </w:pPr>
      <w:hyperlink w:anchor="_Toc532826416" w:history="1">
        <w:r w:rsidRPr="003E7328">
          <w:rPr>
            <w:rStyle w:val="Lienhypertexte"/>
            <w:noProof/>
            <w:lang w:val="en-US"/>
          </w:rPr>
          <w:t>h.</w:t>
        </w:r>
        <w:r>
          <w:rPr>
            <w:rFonts w:asciiTheme="minorHAnsi" w:eastAsiaTheme="minorEastAsia" w:hAnsiTheme="minorHAnsi" w:cstheme="minorBidi"/>
            <w:bCs w:val="0"/>
            <w:noProof/>
            <w:sz w:val="22"/>
            <w:szCs w:val="22"/>
          </w:rPr>
          <w:tab/>
        </w:r>
        <w:r w:rsidRPr="003E7328">
          <w:rPr>
            <w:rStyle w:val="Lienhypertexte"/>
            <w:noProof/>
            <w:lang w:val="en-US"/>
          </w:rPr>
          <w:t>Lags of systemic indicators within the regression</w:t>
        </w:r>
        <w:r>
          <w:rPr>
            <w:noProof/>
            <w:webHidden/>
          </w:rPr>
          <w:tab/>
        </w:r>
        <w:r>
          <w:rPr>
            <w:noProof/>
            <w:webHidden/>
          </w:rPr>
          <w:fldChar w:fldCharType="begin"/>
        </w:r>
        <w:r>
          <w:rPr>
            <w:noProof/>
            <w:webHidden/>
          </w:rPr>
          <w:instrText xml:space="preserve"> PAGEREF _Toc532826416 \h </w:instrText>
        </w:r>
        <w:r>
          <w:rPr>
            <w:noProof/>
            <w:webHidden/>
          </w:rPr>
        </w:r>
        <w:r>
          <w:rPr>
            <w:noProof/>
            <w:webHidden/>
          </w:rPr>
          <w:fldChar w:fldCharType="separate"/>
        </w:r>
        <w:r>
          <w:rPr>
            <w:noProof/>
            <w:webHidden/>
          </w:rPr>
          <w:t>22</w:t>
        </w:r>
        <w:r>
          <w:rPr>
            <w:noProof/>
            <w:webHidden/>
          </w:rPr>
          <w:fldChar w:fldCharType="end"/>
        </w:r>
      </w:hyperlink>
    </w:p>
    <w:p w:rsidR="006C7F10" w:rsidRDefault="006C7F10">
      <w:pPr>
        <w:pStyle w:val="TM1"/>
        <w:tabs>
          <w:tab w:val="left" w:pos="720"/>
          <w:tab w:val="right" w:leader="dot" w:pos="9060"/>
        </w:tabs>
        <w:rPr>
          <w:rFonts w:asciiTheme="minorHAnsi" w:eastAsiaTheme="minorEastAsia" w:hAnsiTheme="minorHAnsi" w:cstheme="minorBidi"/>
          <w:bCs w:val="0"/>
          <w:caps w:val="0"/>
          <w:noProof/>
          <w:color w:val="auto"/>
          <w:sz w:val="22"/>
          <w:szCs w:val="22"/>
        </w:rPr>
      </w:pPr>
      <w:hyperlink w:anchor="_Toc532826417" w:history="1">
        <w:r w:rsidRPr="003E7328">
          <w:rPr>
            <w:rStyle w:val="Lienhypertexte"/>
            <w:noProof/>
            <w:lang w:val="en-US"/>
          </w:rPr>
          <w:t>IV.</w:t>
        </w:r>
        <w:r>
          <w:rPr>
            <w:rFonts w:asciiTheme="minorHAnsi" w:eastAsiaTheme="minorEastAsia" w:hAnsiTheme="minorHAnsi" w:cstheme="minorBidi"/>
            <w:bCs w:val="0"/>
            <w:caps w:val="0"/>
            <w:noProof/>
            <w:color w:val="auto"/>
            <w:sz w:val="22"/>
            <w:szCs w:val="22"/>
          </w:rPr>
          <w:tab/>
        </w:r>
        <w:r w:rsidRPr="003E7328">
          <w:rPr>
            <w:rStyle w:val="Lienhypertexte"/>
            <w:noProof/>
            <w:lang w:val="en-US"/>
          </w:rPr>
          <w:t>Forward Looking LGD</w:t>
        </w:r>
        <w:r>
          <w:rPr>
            <w:noProof/>
            <w:webHidden/>
          </w:rPr>
          <w:tab/>
        </w:r>
        <w:r>
          <w:rPr>
            <w:noProof/>
            <w:webHidden/>
          </w:rPr>
          <w:fldChar w:fldCharType="begin"/>
        </w:r>
        <w:r>
          <w:rPr>
            <w:noProof/>
            <w:webHidden/>
          </w:rPr>
          <w:instrText xml:space="preserve"> PAGEREF _Toc532826417 \h </w:instrText>
        </w:r>
        <w:r>
          <w:rPr>
            <w:noProof/>
            <w:webHidden/>
          </w:rPr>
        </w:r>
        <w:r>
          <w:rPr>
            <w:noProof/>
            <w:webHidden/>
          </w:rPr>
          <w:fldChar w:fldCharType="separate"/>
        </w:r>
        <w:r>
          <w:rPr>
            <w:noProof/>
            <w:webHidden/>
          </w:rPr>
          <w:t>22</w:t>
        </w:r>
        <w:r>
          <w:rPr>
            <w:noProof/>
            <w:webHidden/>
          </w:rPr>
          <w:fldChar w:fldCharType="end"/>
        </w:r>
      </w:hyperlink>
    </w:p>
    <w:p w:rsidR="006C7F10" w:rsidRDefault="006C7F10">
      <w:pPr>
        <w:pStyle w:val="TM2"/>
        <w:rPr>
          <w:rFonts w:asciiTheme="minorHAnsi" w:eastAsiaTheme="minorEastAsia" w:hAnsiTheme="minorHAnsi" w:cstheme="minorBidi"/>
          <w:bCs w:val="0"/>
          <w:noProof/>
          <w:sz w:val="22"/>
          <w:szCs w:val="22"/>
        </w:rPr>
      </w:pPr>
      <w:hyperlink w:anchor="_Toc532826418" w:history="1">
        <w:r w:rsidRPr="003E7328">
          <w:rPr>
            <w:rStyle w:val="Lienhypertexte"/>
            <w:noProof/>
            <w:lang w:val="en-US"/>
          </w:rPr>
          <w:t>a.</w:t>
        </w:r>
        <w:r>
          <w:rPr>
            <w:rFonts w:asciiTheme="minorHAnsi" w:eastAsiaTheme="minorEastAsia" w:hAnsiTheme="minorHAnsi" w:cstheme="minorBidi"/>
            <w:bCs w:val="0"/>
            <w:noProof/>
            <w:sz w:val="22"/>
            <w:szCs w:val="22"/>
          </w:rPr>
          <w:tab/>
        </w:r>
        <w:r w:rsidRPr="003E7328">
          <w:rPr>
            <w:rStyle w:val="Lienhypertexte"/>
            <w:noProof/>
            <w:lang w:val="en-US"/>
          </w:rPr>
          <w:t>Correlation calibration</w:t>
        </w:r>
        <w:r>
          <w:rPr>
            <w:noProof/>
            <w:webHidden/>
          </w:rPr>
          <w:tab/>
        </w:r>
        <w:r>
          <w:rPr>
            <w:noProof/>
            <w:webHidden/>
          </w:rPr>
          <w:fldChar w:fldCharType="begin"/>
        </w:r>
        <w:r>
          <w:rPr>
            <w:noProof/>
            <w:webHidden/>
          </w:rPr>
          <w:instrText xml:space="preserve"> PAGEREF _Toc532826418 \h </w:instrText>
        </w:r>
        <w:r>
          <w:rPr>
            <w:noProof/>
            <w:webHidden/>
          </w:rPr>
        </w:r>
        <w:r>
          <w:rPr>
            <w:noProof/>
            <w:webHidden/>
          </w:rPr>
          <w:fldChar w:fldCharType="separate"/>
        </w:r>
        <w:r>
          <w:rPr>
            <w:noProof/>
            <w:webHidden/>
          </w:rPr>
          <w:t>22</w:t>
        </w:r>
        <w:r>
          <w:rPr>
            <w:noProof/>
            <w:webHidden/>
          </w:rPr>
          <w:fldChar w:fldCharType="end"/>
        </w:r>
      </w:hyperlink>
    </w:p>
    <w:p w:rsidR="006C7F10" w:rsidRDefault="006C7F10">
      <w:pPr>
        <w:pStyle w:val="TM2"/>
        <w:rPr>
          <w:rFonts w:asciiTheme="minorHAnsi" w:eastAsiaTheme="minorEastAsia" w:hAnsiTheme="minorHAnsi" w:cstheme="minorBidi"/>
          <w:bCs w:val="0"/>
          <w:noProof/>
          <w:sz w:val="22"/>
          <w:szCs w:val="22"/>
        </w:rPr>
      </w:pPr>
      <w:hyperlink w:anchor="_Toc532826419" w:history="1">
        <w:r w:rsidRPr="003E7328">
          <w:rPr>
            <w:rStyle w:val="Lienhypertexte"/>
            <w:noProof/>
            <w:lang w:val="en-US"/>
          </w:rPr>
          <w:t>b.</w:t>
        </w:r>
        <w:r>
          <w:rPr>
            <w:rFonts w:asciiTheme="minorHAnsi" w:eastAsiaTheme="minorEastAsia" w:hAnsiTheme="minorHAnsi" w:cstheme="minorBidi"/>
            <w:bCs w:val="0"/>
            <w:noProof/>
            <w:sz w:val="22"/>
            <w:szCs w:val="22"/>
          </w:rPr>
          <w:tab/>
        </w:r>
        <w:r w:rsidRPr="003E7328">
          <w:rPr>
            <w:rStyle w:val="Lienhypertexte"/>
            <w:noProof/>
            <w:lang w:val="en-US"/>
          </w:rPr>
          <w:t>Term structure conditional LGD</w:t>
        </w:r>
        <w:r>
          <w:rPr>
            <w:noProof/>
            <w:webHidden/>
          </w:rPr>
          <w:tab/>
        </w:r>
        <w:r>
          <w:rPr>
            <w:noProof/>
            <w:webHidden/>
          </w:rPr>
          <w:fldChar w:fldCharType="begin"/>
        </w:r>
        <w:r>
          <w:rPr>
            <w:noProof/>
            <w:webHidden/>
          </w:rPr>
          <w:instrText xml:space="preserve"> PAGEREF _Toc532826419 \h </w:instrText>
        </w:r>
        <w:r>
          <w:rPr>
            <w:noProof/>
            <w:webHidden/>
          </w:rPr>
        </w:r>
        <w:r>
          <w:rPr>
            <w:noProof/>
            <w:webHidden/>
          </w:rPr>
          <w:fldChar w:fldCharType="separate"/>
        </w:r>
        <w:r>
          <w:rPr>
            <w:noProof/>
            <w:webHidden/>
          </w:rPr>
          <w:t>23</w:t>
        </w:r>
        <w:r>
          <w:rPr>
            <w:noProof/>
            <w:webHidden/>
          </w:rPr>
          <w:fldChar w:fldCharType="end"/>
        </w:r>
      </w:hyperlink>
    </w:p>
    <w:p w:rsidR="006C7F10" w:rsidRDefault="006C7F10">
      <w:pPr>
        <w:pStyle w:val="TM1"/>
        <w:tabs>
          <w:tab w:val="left" w:pos="720"/>
          <w:tab w:val="right" w:leader="dot" w:pos="9060"/>
        </w:tabs>
        <w:rPr>
          <w:rFonts w:asciiTheme="minorHAnsi" w:eastAsiaTheme="minorEastAsia" w:hAnsiTheme="minorHAnsi" w:cstheme="minorBidi"/>
          <w:bCs w:val="0"/>
          <w:caps w:val="0"/>
          <w:noProof/>
          <w:color w:val="auto"/>
          <w:sz w:val="22"/>
          <w:szCs w:val="22"/>
        </w:rPr>
      </w:pPr>
      <w:hyperlink w:anchor="_Toc532826420" w:history="1">
        <w:r w:rsidRPr="003E7328">
          <w:rPr>
            <w:rStyle w:val="Lienhypertexte"/>
            <w:noProof/>
            <w:lang w:val="en-US"/>
          </w:rPr>
          <w:t>V.</w:t>
        </w:r>
        <w:r>
          <w:rPr>
            <w:rFonts w:asciiTheme="minorHAnsi" w:eastAsiaTheme="minorEastAsia" w:hAnsiTheme="minorHAnsi" w:cstheme="minorBidi"/>
            <w:bCs w:val="0"/>
            <w:caps w:val="0"/>
            <w:noProof/>
            <w:color w:val="auto"/>
            <w:sz w:val="22"/>
            <w:szCs w:val="22"/>
          </w:rPr>
          <w:tab/>
        </w:r>
        <w:r w:rsidRPr="003E7328">
          <w:rPr>
            <w:rStyle w:val="Lienhypertexte"/>
            <w:noProof/>
            <w:lang w:val="en-US"/>
          </w:rPr>
          <w:t>Results</w:t>
        </w:r>
        <w:r>
          <w:rPr>
            <w:noProof/>
            <w:webHidden/>
          </w:rPr>
          <w:tab/>
        </w:r>
        <w:r>
          <w:rPr>
            <w:noProof/>
            <w:webHidden/>
          </w:rPr>
          <w:fldChar w:fldCharType="begin"/>
        </w:r>
        <w:r>
          <w:rPr>
            <w:noProof/>
            <w:webHidden/>
          </w:rPr>
          <w:instrText xml:space="preserve"> PAGEREF _Toc532826420 \h </w:instrText>
        </w:r>
        <w:r>
          <w:rPr>
            <w:noProof/>
            <w:webHidden/>
          </w:rPr>
        </w:r>
        <w:r>
          <w:rPr>
            <w:noProof/>
            <w:webHidden/>
          </w:rPr>
          <w:fldChar w:fldCharType="separate"/>
        </w:r>
        <w:r>
          <w:rPr>
            <w:noProof/>
            <w:webHidden/>
          </w:rPr>
          <w:t>24</w:t>
        </w:r>
        <w:r>
          <w:rPr>
            <w:noProof/>
            <w:webHidden/>
          </w:rPr>
          <w:fldChar w:fldCharType="end"/>
        </w:r>
      </w:hyperlink>
    </w:p>
    <w:p w:rsidR="006C7F10" w:rsidRDefault="006C7F10">
      <w:pPr>
        <w:pStyle w:val="TM2"/>
        <w:rPr>
          <w:rFonts w:asciiTheme="minorHAnsi" w:eastAsiaTheme="minorEastAsia" w:hAnsiTheme="minorHAnsi" w:cstheme="minorBidi"/>
          <w:bCs w:val="0"/>
          <w:noProof/>
          <w:sz w:val="22"/>
          <w:szCs w:val="22"/>
        </w:rPr>
      </w:pPr>
      <w:hyperlink w:anchor="_Toc532826421" w:history="1">
        <w:r w:rsidRPr="003E7328">
          <w:rPr>
            <w:rStyle w:val="Lienhypertexte"/>
            <w:noProof/>
            <w:lang w:val="en-US"/>
          </w:rPr>
          <w:t>a.</w:t>
        </w:r>
        <w:r>
          <w:rPr>
            <w:rFonts w:asciiTheme="minorHAnsi" w:eastAsiaTheme="minorEastAsia" w:hAnsiTheme="minorHAnsi" w:cstheme="minorBidi"/>
            <w:bCs w:val="0"/>
            <w:noProof/>
            <w:sz w:val="22"/>
            <w:szCs w:val="22"/>
          </w:rPr>
          <w:tab/>
        </w:r>
        <w:r w:rsidRPr="003E7328">
          <w:rPr>
            <w:rStyle w:val="Lienhypertexte"/>
            <w:noProof/>
            <w:lang w:val="en-US"/>
          </w:rPr>
          <w:t>Default probability term structure</w:t>
        </w:r>
        <w:r>
          <w:rPr>
            <w:noProof/>
            <w:webHidden/>
          </w:rPr>
          <w:tab/>
        </w:r>
        <w:r>
          <w:rPr>
            <w:noProof/>
            <w:webHidden/>
          </w:rPr>
          <w:fldChar w:fldCharType="begin"/>
        </w:r>
        <w:r>
          <w:rPr>
            <w:noProof/>
            <w:webHidden/>
          </w:rPr>
          <w:instrText xml:space="preserve"> PAGEREF _Toc532826421 \h </w:instrText>
        </w:r>
        <w:r>
          <w:rPr>
            <w:noProof/>
            <w:webHidden/>
          </w:rPr>
        </w:r>
        <w:r>
          <w:rPr>
            <w:noProof/>
            <w:webHidden/>
          </w:rPr>
          <w:fldChar w:fldCharType="separate"/>
        </w:r>
        <w:r>
          <w:rPr>
            <w:noProof/>
            <w:webHidden/>
          </w:rPr>
          <w:t>24</w:t>
        </w:r>
        <w:r>
          <w:rPr>
            <w:noProof/>
            <w:webHidden/>
          </w:rPr>
          <w:fldChar w:fldCharType="end"/>
        </w:r>
      </w:hyperlink>
    </w:p>
    <w:p w:rsidR="006C7F10" w:rsidRDefault="006C7F10">
      <w:pPr>
        <w:pStyle w:val="TM2"/>
        <w:rPr>
          <w:rFonts w:asciiTheme="minorHAnsi" w:eastAsiaTheme="minorEastAsia" w:hAnsiTheme="minorHAnsi" w:cstheme="minorBidi"/>
          <w:bCs w:val="0"/>
          <w:noProof/>
          <w:sz w:val="22"/>
          <w:szCs w:val="22"/>
        </w:rPr>
      </w:pPr>
      <w:hyperlink w:anchor="_Toc532826422" w:history="1">
        <w:r w:rsidRPr="003E7328">
          <w:rPr>
            <w:rStyle w:val="Lienhypertexte"/>
            <w:noProof/>
            <w:lang w:val="en-US"/>
          </w:rPr>
          <w:t>b.</w:t>
        </w:r>
        <w:r>
          <w:rPr>
            <w:rFonts w:asciiTheme="minorHAnsi" w:eastAsiaTheme="minorEastAsia" w:hAnsiTheme="minorHAnsi" w:cstheme="minorBidi"/>
            <w:bCs w:val="0"/>
            <w:noProof/>
            <w:sz w:val="22"/>
            <w:szCs w:val="22"/>
          </w:rPr>
          <w:tab/>
        </w:r>
        <w:r w:rsidRPr="003E7328">
          <w:rPr>
            <w:rStyle w:val="Lienhypertexte"/>
            <w:noProof/>
            <w:lang w:val="en-US"/>
          </w:rPr>
          <w:t>LGD term structure</w:t>
        </w:r>
        <w:r>
          <w:rPr>
            <w:noProof/>
            <w:webHidden/>
          </w:rPr>
          <w:tab/>
        </w:r>
        <w:r>
          <w:rPr>
            <w:noProof/>
            <w:webHidden/>
          </w:rPr>
          <w:fldChar w:fldCharType="begin"/>
        </w:r>
        <w:r>
          <w:rPr>
            <w:noProof/>
            <w:webHidden/>
          </w:rPr>
          <w:instrText xml:space="preserve"> PAGEREF _Toc532826422 \h </w:instrText>
        </w:r>
        <w:r>
          <w:rPr>
            <w:noProof/>
            <w:webHidden/>
          </w:rPr>
        </w:r>
        <w:r>
          <w:rPr>
            <w:noProof/>
            <w:webHidden/>
          </w:rPr>
          <w:fldChar w:fldCharType="separate"/>
        </w:r>
        <w:r>
          <w:rPr>
            <w:noProof/>
            <w:webHidden/>
          </w:rPr>
          <w:t>25</w:t>
        </w:r>
        <w:r>
          <w:rPr>
            <w:noProof/>
            <w:webHidden/>
          </w:rPr>
          <w:fldChar w:fldCharType="end"/>
        </w:r>
      </w:hyperlink>
    </w:p>
    <w:p w:rsidR="006C7F10" w:rsidRDefault="006C7F10">
      <w:pPr>
        <w:pStyle w:val="TM1"/>
        <w:tabs>
          <w:tab w:val="left" w:pos="720"/>
          <w:tab w:val="right" w:leader="dot" w:pos="9060"/>
        </w:tabs>
        <w:rPr>
          <w:rFonts w:asciiTheme="minorHAnsi" w:eastAsiaTheme="minorEastAsia" w:hAnsiTheme="minorHAnsi" w:cstheme="minorBidi"/>
          <w:bCs w:val="0"/>
          <w:caps w:val="0"/>
          <w:noProof/>
          <w:color w:val="auto"/>
          <w:sz w:val="22"/>
          <w:szCs w:val="22"/>
        </w:rPr>
      </w:pPr>
      <w:hyperlink w:anchor="_Toc532826423" w:history="1">
        <w:r w:rsidRPr="003E7328">
          <w:rPr>
            <w:rStyle w:val="Lienhypertexte"/>
            <w:noProof/>
            <w:lang w:val="en-US"/>
          </w:rPr>
          <w:t>VI.</w:t>
        </w:r>
        <w:r>
          <w:rPr>
            <w:rFonts w:asciiTheme="minorHAnsi" w:eastAsiaTheme="minorEastAsia" w:hAnsiTheme="minorHAnsi" w:cstheme="minorBidi"/>
            <w:bCs w:val="0"/>
            <w:caps w:val="0"/>
            <w:noProof/>
            <w:color w:val="auto"/>
            <w:sz w:val="22"/>
            <w:szCs w:val="22"/>
          </w:rPr>
          <w:tab/>
        </w:r>
        <w:r w:rsidRPr="003E7328">
          <w:rPr>
            <w:rStyle w:val="Lienhypertexte"/>
            <w:noProof/>
            <w:lang w:val="en-US"/>
          </w:rPr>
          <w:t>Multiple scenarios calculation</w:t>
        </w:r>
        <w:r>
          <w:rPr>
            <w:noProof/>
            <w:webHidden/>
          </w:rPr>
          <w:tab/>
        </w:r>
        <w:r>
          <w:rPr>
            <w:noProof/>
            <w:webHidden/>
          </w:rPr>
          <w:fldChar w:fldCharType="begin"/>
        </w:r>
        <w:r>
          <w:rPr>
            <w:noProof/>
            <w:webHidden/>
          </w:rPr>
          <w:instrText xml:space="preserve"> PAGEREF _Toc532826423 \h </w:instrText>
        </w:r>
        <w:r>
          <w:rPr>
            <w:noProof/>
            <w:webHidden/>
          </w:rPr>
        </w:r>
        <w:r>
          <w:rPr>
            <w:noProof/>
            <w:webHidden/>
          </w:rPr>
          <w:fldChar w:fldCharType="separate"/>
        </w:r>
        <w:r>
          <w:rPr>
            <w:noProof/>
            <w:webHidden/>
          </w:rPr>
          <w:t>26</w:t>
        </w:r>
        <w:r>
          <w:rPr>
            <w:noProof/>
            <w:webHidden/>
          </w:rPr>
          <w:fldChar w:fldCharType="end"/>
        </w:r>
      </w:hyperlink>
    </w:p>
    <w:p w:rsidR="006C7F10" w:rsidRDefault="006C7F10">
      <w:pPr>
        <w:pStyle w:val="TM1"/>
        <w:tabs>
          <w:tab w:val="left" w:pos="720"/>
          <w:tab w:val="right" w:leader="dot" w:pos="9060"/>
        </w:tabs>
        <w:rPr>
          <w:rFonts w:asciiTheme="minorHAnsi" w:eastAsiaTheme="minorEastAsia" w:hAnsiTheme="minorHAnsi" w:cstheme="minorBidi"/>
          <w:bCs w:val="0"/>
          <w:caps w:val="0"/>
          <w:noProof/>
          <w:color w:val="auto"/>
          <w:sz w:val="22"/>
          <w:szCs w:val="22"/>
        </w:rPr>
      </w:pPr>
      <w:hyperlink w:anchor="_Toc532826424" w:history="1">
        <w:r w:rsidRPr="003E7328">
          <w:rPr>
            <w:rStyle w:val="Lienhypertexte"/>
            <w:noProof/>
            <w:lang w:val="en-US"/>
          </w:rPr>
          <w:t>VII.</w:t>
        </w:r>
        <w:r>
          <w:rPr>
            <w:rFonts w:asciiTheme="minorHAnsi" w:eastAsiaTheme="minorEastAsia" w:hAnsiTheme="minorHAnsi" w:cstheme="minorBidi"/>
            <w:bCs w:val="0"/>
            <w:caps w:val="0"/>
            <w:noProof/>
            <w:color w:val="auto"/>
            <w:sz w:val="22"/>
            <w:szCs w:val="22"/>
          </w:rPr>
          <w:tab/>
        </w:r>
        <w:r w:rsidRPr="003E7328">
          <w:rPr>
            <w:rStyle w:val="Lienhypertexte"/>
            <w:noProof/>
            <w:lang w:val="en-US"/>
          </w:rPr>
          <w:t>Bibliography</w:t>
        </w:r>
        <w:r>
          <w:rPr>
            <w:noProof/>
            <w:webHidden/>
          </w:rPr>
          <w:tab/>
        </w:r>
        <w:r>
          <w:rPr>
            <w:noProof/>
            <w:webHidden/>
          </w:rPr>
          <w:fldChar w:fldCharType="begin"/>
        </w:r>
        <w:r>
          <w:rPr>
            <w:noProof/>
            <w:webHidden/>
          </w:rPr>
          <w:instrText xml:space="preserve"> PAGEREF _Toc532826424 \h </w:instrText>
        </w:r>
        <w:r>
          <w:rPr>
            <w:noProof/>
            <w:webHidden/>
          </w:rPr>
        </w:r>
        <w:r>
          <w:rPr>
            <w:noProof/>
            <w:webHidden/>
          </w:rPr>
          <w:fldChar w:fldCharType="separate"/>
        </w:r>
        <w:r>
          <w:rPr>
            <w:noProof/>
            <w:webHidden/>
          </w:rPr>
          <w:t>27</w:t>
        </w:r>
        <w:r>
          <w:rPr>
            <w:noProof/>
            <w:webHidden/>
          </w:rPr>
          <w:fldChar w:fldCharType="end"/>
        </w:r>
      </w:hyperlink>
    </w:p>
    <w:p w:rsidR="00D61BBD" w:rsidRPr="008746D9" w:rsidRDefault="005B23F9" w:rsidP="00D61BBD">
      <w:pPr>
        <w:rPr>
          <w:lang w:val="en-US"/>
        </w:rPr>
        <w:sectPr w:rsidR="00D61BBD" w:rsidRPr="008746D9" w:rsidSect="004C6F79">
          <w:headerReference w:type="even" r:id="rId14"/>
          <w:headerReference w:type="default" r:id="rId15"/>
          <w:footerReference w:type="default" r:id="rId16"/>
          <w:headerReference w:type="first" r:id="rId17"/>
          <w:pgSz w:w="11906" w:h="16838"/>
          <w:pgMar w:top="1418" w:right="1418" w:bottom="1418" w:left="1418" w:header="709" w:footer="709" w:gutter="0"/>
          <w:cols w:space="708"/>
          <w:docGrid w:linePitch="360"/>
        </w:sectPr>
      </w:pPr>
      <w:r w:rsidRPr="008746D9">
        <w:rPr>
          <w:lang w:val="en-US"/>
        </w:rPr>
        <w:fldChar w:fldCharType="end"/>
      </w:r>
    </w:p>
    <w:p w:rsidR="0000079C" w:rsidRPr="008746D9" w:rsidRDefault="0000079C" w:rsidP="0000079C">
      <w:pPr>
        <w:pStyle w:val="Titre1"/>
        <w:rPr>
          <w:lang w:val="en-US"/>
        </w:rPr>
      </w:pPr>
      <w:bookmarkStart w:id="4" w:name="_Ref508996607"/>
      <w:bookmarkStart w:id="5" w:name="_Toc532826386"/>
      <w:r w:rsidRPr="008746D9">
        <w:rPr>
          <w:lang w:val="en-US"/>
        </w:rPr>
        <w:lastRenderedPageBreak/>
        <w:t>Purpose of this document</w:t>
      </w:r>
      <w:bookmarkEnd w:id="4"/>
      <w:bookmarkEnd w:id="5"/>
      <w:r w:rsidRPr="008746D9">
        <w:rPr>
          <w:lang w:val="en-US"/>
        </w:rPr>
        <w:t xml:space="preserve"> </w:t>
      </w:r>
    </w:p>
    <w:p w:rsidR="00010830" w:rsidRPr="008746D9" w:rsidRDefault="00010830" w:rsidP="003A1F4A">
      <w:pPr>
        <w:jc w:val="both"/>
        <w:rPr>
          <w:lang w:val="en-US"/>
        </w:rPr>
      </w:pPr>
      <w:r w:rsidRPr="008746D9">
        <w:rPr>
          <w:lang w:val="en-US"/>
        </w:rPr>
        <w:t xml:space="preserve">The purpose of this document is to describe </w:t>
      </w:r>
      <w:r w:rsidR="0037651D">
        <w:rPr>
          <w:lang w:val="en-US"/>
        </w:rPr>
        <w:t>the integration of forward looking to PD and LGD ECL parameters. F</w:t>
      </w:r>
      <w:r w:rsidRPr="008746D9">
        <w:rPr>
          <w:lang w:val="en-US"/>
        </w:rPr>
        <w:t>irst the design of the</w:t>
      </w:r>
      <w:r w:rsidR="000B7132">
        <w:rPr>
          <w:lang w:val="en-US"/>
        </w:rPr>
        <w:t xml:space="preserve"> forward looking</w:t>
      </w:r>
      <w:r w:rsidRPr="008746D9">
        <w:rPr>
          <w:lang w:val="en-US"/>
        </w:rPr>
        <w:t xml:space="preserve"> default probability term structure, </w:t>
      </w:r>
      <w:r w:rsidR="000B7132">
        <w:rPr>
          <w:lang w:val="en-US"/>
        </w:rPr>
        <w:t xml:space="preserve">alternative approaches and justification. Then the </w:t>
      </w:r>
      <w:r w:rsidR="008F2994">
        <w:rPr>
          <w:lang w:val="en-US"/>
        </w:rPr>
        <w:t xml:space="preserve">forward Looking LGD </w:t>
      </w:r>
      <w:proofErr w:type="spellStart"/>
      <w:r w:rsidR="008F2994">
        <w:rPr>
          <w:lang w:val="en-US"/>
        </w:rPr>
        <w:t>Hillebrand</w:t>
      </w:r>
      <w:proofErr w:type="spellEnd"/>
      <w:r w:rsidR="008F2994">
        <w:rPr>
          <w:lang w:val="en-US"/>
        </w:rPr>
        <w:t xml:space="preserve"> model is described. R</w:t>
      </w:r>
      <w:r w:rsidR="000B7132">
        <w:rPr>
          <w:lang w:val="en-US"/>
        </w:rPr>
        <w:t>esults illustration</w:t>
      </w:r>
      <w:r w:rsidR="008F2994">
        <w:rPr>
          <w:lang w:val="en-US"/>
        </w:rPr>
        <w:t>s</w:t>
      </w:r>
      <w:r w:rsidR="000B7132">
        <w:rPr>
          <w:lang w:val="en-US"/>
        </w:rPr>
        <w:t xml:space="preserve"> </w:t>
      </w:r>
      <w:r w:rsidR="008F2994">
        <w:rPr>
          <w:lang w:val="en-US"/>
        </w:rPr>
        <w:t xml:space="preserve">are given afterwards. Finally, </w:t>
      </w:r>
      <w:r w:rsidR="0015308F">
        <w:rPr>
          <w:lang w:val="en-US"/>
        </w:rPr>
        <w:t xml:space="preserve">it describes </w:t>
      </w:r>
      <w:r w:rsidR="008F2994">
        <w:rPr>
          <w:lang w:val="en-US"/>
        </w:rPr>
        <w:t xml:space="preserve">Credit </w:t>
      </w:r>
      <w:proofErr w:type="spellStart"/>
      <w:r w:rsidR="008F2994">
        <w:rPr>
          <w:lang w:val="en-US"/>
        </w:rPr>
        <w:t>Agricole</w:t>
      </w:r>
      <w:proofErr w:type="spellEnd"/>
      <w:r w:rsidR="008F2994">
        <w:rPr>
          <w:lang w:val="en-US"/>
        </w:rPr>
        <w:t xml:space="preserve"> Group approach to the multiple scenario</w:t>
      </w:r>
      <w:r w:rsidR="0015308F">
        <w:rPr>
          <w:lang w:val="en-US"/>
        </w:rPr>
        <w:t>s</w:t>
      </w:r>
      <w:r w:rsidR="008F2994">
        <w:rPr>
          <w:lang w:val="en-US"/>
        </w:rPr>
        <w:t xml:space="preserve"> IFRS 9 requirement</w:t>
      </w:r>
      <w:r w:rsidR="0015308F">
        <w:rPr>
          <w:lang w:val="en-US"/>
        </w:rPr>
        <w:t xml:space="preserve">s. </w:t>
      </w:r>
    </w:p>
    <w:p w:rsidR="0037651D" w:rsidRDefault="0037651D" w:rsidP="003A1F4A">
      <w:pPr>
        <w:spacing w:after="0" w:line="240" w:lineRule="auto"/>
        <w:jc w:val="both"/>
        <w:rPr>
          <w:lang w:val="en-US"/>
        </w:rPr>
      </w:pPr>
      <w:r>
        <w:rPr>
          <w:lang w:val="en-US"/>
        </w:rPr>
        <w:br w:type="page"/>
      </w:r>
    </w:p>
    <w:p w:rsidR="001B0055" w:rsidRPr="008746D9" w:rsidRDefault="0037651D" w:rsidP="00A40C0A">
      <w:pPr>
        <w:pStyle w:val="Titre1"/>
        <w:rPr>
          <w:lang w:val="en-US"/>
        </w:rPr>
      </w:pPr>
      <w:bookmarkStart w:id="6" w:name="_Toc532826387"/>
      <w:r>
        <w:rPr>
          <w:lang w:val="en-US"/>
        </w:rPr>
        <w:lastRenderedPageBreak/>
        <w:t xml:space="preserve">Forward Looking PD </w:t>
      </w:r>
      <w:r w:rsidR="00453E58" w:rsidRPr="008746D9">
        <w:rPr>
          <w:lang w:val="en-US"/>
        </w:rPr>
        <w:t>Model</w:t>
      </w:r>
      <w:r w:rsidR="00A40C0A" w:rsidRPr="008746D9">
        <w:rPr>
          <w:lang w:val="en-US"/>
        </w:rPr>
        <w:t xml:space="preserve"> design</w:t>
      </w:r>
      <w:bookmarkEnd w:id="6"/>
    </w:p>
    <w:p w:rsidR="00010830" w:rsidRPr="008746D9" w:rsidRDefault="00010830" w:rsidP="003A1F4A">
      <w:pPr>
        <w:jc w:val="both"/>
        <w:rPr>
          <w:lang w:val="en-US"/>
        </w:rPr>
      </w:pPr>
      <w:r w:rsidRPr="008746D9">
        <w:rPr>
          <w:lang w:val="en-US"/>
        </w:rPr>
        <w:t>The purpose of this section is to describe the overall modeling of a migration matrix. A 2 factor approach is used in order to separate the default and the migration events. It has been demonstrated empirically that these two events behave differently.</w:t>
      </w:r>
      <w:r w:rsidR="00B268DF" w:rsidRPr="008746D9">
        <w:rPr>
          <w:lang w:val="en-US"/>
        </w:rPr>
        <w:t xml:space="preserve"> </w:t>
      </w:r>
    </w:p>
    <w:p w:rsidR="00010830" w:rsidRPr="008746D9" w:rsidRDefault="00010830" w:rsidP="003A1F4A">
      <w:pPr>
        <w:jc w:val="both"/>
        <w:rPr>
          <w:lang w:val="en-US"/>
        </w:rPr>
      </w:pPr>
      <w:r w:rsidRPr="008746D9">
        <w:rPr>
          <w:lang w:val="en-US"/>
        </w:rPr>
        <w:t xml:space="preserve">The large corporate population is segmented through Corporate and Financial Institutions, the modeling follows the same principle for both segments. </w:t>
      </w:r>
    </w:p>
    <w:p w:rsidR="00010830" w:rsidRPr="008746D9" w:rsidRDefault="00010830" w:rsidP="003A1F4A">
      <w:pPr>
        <w:jc w:val="both"/>
        <w:rPr>
          <w:lang w:val="en-US"/>
        </w:rPr>
      </w:pPr>
      <w:r w:rsidRPr="008746D9">
        <w:rPr>
          <w:lang w:val="en-US"/>
        </w:rPr>
        <w:t>Given the following observable parameters:</w:t>
      </w:r>
    </w:p>
    <w:p w:rsidR="00010830" w:rsidRPr="008746D9" w:rsidRDefault="00010830" w:rsidP="00010830">
      <w:pPr>
        <w:pStyle w:val="Paragraphedeliste"/>
        <w:numPr>
          <w:ilvl w:val="0"/>
          <w:numId w:val="26"/>
        </w:numPr>
        <w:rPr>
          <w:lang w:val="en-US"/>
        </w:rPr>
      </w:pPr>
      <w:r w:rsidRPr="008746D9">
        <w:rPr>
          <w:lang w:val="en-US"/>
        </w:rPr>
        <w:t>Historical global TTC default rate; global means aggregated above all ratings</w:t>
      </w:r>
    </w:p>
    <w:p w:rsidR="00010830" w:rsidRPr="008746D9" w:rsidRDefault="00010830" w:rsidP="00010830">
      <w:pPr>
        <w:pStyle w:val="Paragraphedeliste"/>
        <w:numPr>
          <w:ilvl w:val="0"/>
          <w:numId w:val="26"/>
        </w:numPr>
        <w:rPr>
          <w:lang w:val="en-US"/>
        </w:rPr>
      </w:pPr>
      <w:r w:rsidRPr="008746D9">
        <w:rPr>
          <w:lang w:val="en-US"/>
        </w:rPr>
        <w:t>Historical global PIT default rate</w:t>
      </w:r>
    </w:p>
    <w:p w:rsidR="00010830" w:rsidRPr="008746D9" w:rsidRDefault="00010830" w:rsidP="00010830">
      <w:pPr>
        <w:pStyle w:val="Paragraphedeliste"/>
        <w:numPr>
          <w:ilvl w:val="0"/>
          <w:numId w:val="26"/>
        </w:numPr>
        <w:rPr>
          <w:lang w:val="en-US"/>
        </w:rPr>
      </w:pPr>
      <w:r w:rsidRPr="008746D9">
        <w:rPr>
          <w:lang w:val="en-US"/>
        </w:rPr>
        <w:t>Historical TTC migration matrix (this matrix is not directly observable, it is obtained through a regularization process described in the Migration Matrix construction documentation)</w:t>
      </w:r>
    </w:p>
    <w:p w:rsidR="00010830" w:rsidRPr="008746D9" w:rsidRDefault="00010830" w:rsidP="00010830">
      <w:pPr>
        <w:pStyle w:val="Paragraphedeliste"/>
        <w:numPr>
          <w:ilvl w:val="0"/>
          <w:numId w:val="26"/>
        </w:numPr>
        <w:rPr>
          <w:lang w:val="en-US"/>
        </w:rPr>
      </w:pPr>
      <w:r w:rsidRPr="008746D9">
        <w:rPr>
          <w:lang w:val="en-US"/>
        </w:rPr>
        <w:t>Historical PIT migration matrices</w:t>
      </w:r>
    </w:p>
    <w:p w:rsidR="00010830" w:rsidRPr="008746D9" w:rsidRDefault="00010830" w:rsidP="003A1F4A">
      <w:pPr>
        <w:jc w:val="both"/>
        <w:rPr>
          <w:lang w:val="en-US"/>
        </w:rPr>
      </w:pPr>
      <w:r w:rsidRPr="008746D9">
        <w:rPr>
          <w:lang w:val="en-US"/>
        </w:rPr>
        <w:t xml:space="preserve">We aim at retrieving historical systemic factors for default and migration and for each segment. These historical factors levels are correlated to the macroeconomic variables set and projected through a satellite model described in the “Projection Model Documentation”. Once the systemic factors projected, this document also explains how they are transformed into forward looking migration matrices and default probability curves. </w:t>
      </w:r>
    </w:p>
    <w:p w:rsidR="00A40C0A" w:rsidRPr="008746D9" w:rsidRDefault="00D545DF" w:rsidP="00A40C0A">
      <w:pPr>
        <w:pStyle w:val="Titre2"/>
        <w:rPr>
          <w:lang w:val="en-US"/>
        </w:rPr>
      </w:pPr>
      <w:bookmarkStart w:id="7" w:name="_Toc532826388"/>
      <w:r w:rsidRPr="008746D9">
        <w:rPr>
          <w:lang w:val="en-US"/>
        </w:rPr>
        <w:t xml:space="preserve">1 Year </w:t>
      </w:r>
      <w:r w:rsidR="00A40C0A" w:rsidRPr="008746D9">
        <w:rPr>
          <w:lang w:val="en-US"/>
        </w:rPr>
        <w:t>Default Probability</w:t>
      </w:r>
      <w:bookmarkEnd w:id="7"/>
    </w:p>
    <w:p w:rsidR="006C14EB" w:rsidRPr="008746D9" w:rsidRDefault="006C14EB" w:rsidP="003A1F4A">
      <w:pPr>
        <w:jc w:val="both"/>
        <w:rPr>
          <w:lang w:val="en-US"/>
        </w:rPr>
      </w:pPr>
      <w:r w:rsidRPr="008746D9">
        <w:rPr>
          <w:lang w:val="en-US"/>
        </w:rPr>
        <w:t xml:space="preserve">A Merton model is used to retrieve the historical </w:t>
      </w:r>
      <w:r w:rsidR="005D5360" w:rsidRPr="008746D9">
        <w:rPr>
          <w:lang w:val="en-US"/>
        </w:rPr>
        <w:t xml:space="preserve">PIT </w:t>
      </w:r>
      <w:r w:rsidRPr="008746D9">
        <w:rPr>
          <w:lang w:val="en-US"/>
        </w:rPr>
        <w:t xml:space="preserve">systemic default variable </w:t>
      </w:r>
      <m:oMath>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D</m:t>
            </m:r>
          </m:sup>
        </m:sSup>
      </m:oMath>
      <w:r w:rsidR="005D5360" w:rsidRPr="008746D9">
        <w:rPr>
          <w:lang w:val="en-US"/>
        </w:rPr>
        <w:t xml:space="preserve"> following the formula </w:t>
      </w:r>
    </w:p>
    <w:p w:rsidR="005D5360" w:rsidRPr="008746D9" w:rsidRDefault="006E5B0B" w:rsidP="00161B24">
      <w:pPr>
        <w:rPr>
          <w:rFonts w:ascii="Arial Narrow" w:hAnsi="Arial Narrow"/>
          <w:lang w:val="en-US"/>
        </w:rPr>
      </w:pPr>
      <m:oMathPara>
        <m:oMath>
          <m:sSubSup>
            <m:sSubSupPr>
              <m:ctrlPr>
                <w:rPr>
                  <w:rFonts w:ascii="Cambria Math" w:hAnsi="Cambria Math"/>
                  <w:lang w:val="en-US"/>
                </w:rPr>
              </m:ctrlPr>
            </m:sSubSupPr>
            <m:e>
              <m:r>
                <m:rPr>
                  <m:sty m:val="p"/>
                </m:rPr>
                <w:rPr>
                  <w:rFonts w:ascii="Cambria Math" w:hAnsi="Cambria Math"/>
                  <w:lang w:val="en-US"/>
                </w:rPr>
                <m:t>Z</m:t>
              </m:r>
            </m:e>
            <m:sub>
              <m:r>
                <m:rPr>
                  <m:sty m:val="p"/>
                </m:rPr>
                <w:rPr>
                  <w:rFonts w:ascii="Cambria Math" w:hAnsi="Cambria Math"/>
                  <w:lang w:val="en-US"/>
                </w:rPr>
                <m:t>t</m:t>
              </m:r>
            </m:sub>
            <m:sup>
              <m:r>
                <m:rPr>
                  <m:sty m:val="p"/>
                </m:rPr>
                <w:rPr>
                  <w:rFonts w:ascii="Cambria Math" w:hAnsi="Cambria Math"/>
                  <w:lang w:val="en-US"/>
                </w:rPr>
                <m:t>D</m:t>
              </m:r>
            </m:sup>
          </m:sSubSup>
          <m:r>
            <m:rPr>
              <m:sty m:val="p"/>
            </m:rPr>
            <w:rPr>
              <w:rFonts w:ascii="Cambria Math" w:hAnsi="Cambria Math"/>
              <w:lang w:val="en-US"/>
            </w:rPr>
            <m:t xml:space="preserve">= </m:t>
          </m:r>
          <m:f>
            <m:fPr>
              <m:ctrlPr>
                <w:rPr>
                  <w:rFonts w:ascii="Cambria Math" w:hAnsi="Cambria Math"/>
                  <w:lang w:val="en-US"/>
                </w:rPr>
              </m:ctrlPr>
            </m:fPr>
            <m:num>
              <m:sSup>
                <m:sSupPr>
                  <m:ctrlPr>
                    <w:rPr>
                      <w:rFonts w:ascii="Cambria Math" w:hAnsi="Cambria Math"/>
                      <w:lang w:val="en-US"/>
                    </w:rPr>
                  </m:ctrlPr>
                </m:sSupPr>
                <m:e>
                  <m:r>
                    <m:rPr>
                      <m:scr m:val="script"/>
                    </m:rPr>
                    <w:rPr>
                      <w:rFonts w:ascii="Cambria Math" w:hAnsi="Cambria Math"/>
                      <w:lang w:val="en-US"/>
                    </w:rPr>
                    <m:t>N</m:t>
                  </m:r>
                </m:e>
                <m:sup>
                  <m:r>
                    <m:rPr>
                      <m:sty m:val="p"/>
                    </m:rPr>
                    <w:rPr>
                      <w:rFonts w:ascii="Cambria Math" w:hAnsi="Cambria Math"/>
                      <w:lang w:val="en-US"/>
                    </w:rPr>
                    <m:t>-1</m:t>
                  </m:r>
                </m:sup>
              </m:sSup>
              <m:r>
                <m:rPr>
                  <m:sty m:val="p"/>
                </m:rPr>
                <w:rPr>
                  <w:rFonts w:ascii="Cambria Math" w:hAnsi="Cambria Math"/>
                  <w:lang w:val="en-US"/>
                </w:rPr>
                <m:t>(</m:t>
              </m:r>
              <m:acc>
                <m:accPr>
                  <m:chr m:val="̅"/>
                  <m:ctrlPr>
                    <w:rPr>
                      <w:rFonts w:ascii="Cambria Math" w:hAnsi="Cambria Math"/>
                      <w:iCs/>
                      <w:lang w:val="en-US"/>
                    </w:rPr>
                  </m:ctrlPr>
                </m:accPr>
                <m:e>
                  <m:r>
                    <w:rPr>
                      <w:rFonts w:ascii="Cambria Math" w:hAnsi="Cambria Math"/>
                      <w:lang w:val="en-US"/>
                    </w:rPr>
                    <m:t>DR</m:t>
                  </m:r>
                </m:e>
              </m:acc>
              <m:r>
                <m:rPr>
                  <m:sty m:val="p"/>
                </m:rPr>
                <w:rPr>
                  <w:rFonts w:ascii="Cambria Math" w:hAnsi="Cambria Math"/>
                  <w:lang w:val="en-US"/>
                </w:rPr>
                <m:t>)</m:t>
              </m:r>
            </m:num>
            <m:den>
              <m:rad>
                <m:radPr>
                  <m:degHide m:val="1"/>
                  <m:ctrlPr>
                    <w:rPr>
                      <w:rFonts w:ascii="Cambria Math" w:hAnsi="Cambria Math"/>
                      <w:lang w:val="en-US"/>
                    </w:rPr>
                  </m:ctrlPr>
                </m:radPr>
                <m:deg/>
                <m:e>
                  <m:r>
                    <w:rPr>
                      <w:rFonts w:ascii="Cambria Math" w:hAnsi="Cambria Math"/>
                      <w:lang w:val="en-US"/>
                    </w:rPr>
                    <m:t>r</m:t>
                  </m:r>
                </m:e>
              </m:rad>
            </m:den>
          </m:f>
          <m:r>
            <m:rPr>
              <m:sty m:val="p"/>
            </m:rPr>
            <w:rPr>
              <w:rFonts w:ascii="Cambria Math" w:hAnsi="Cambria Math"/>
              <w:lang w:val="en-US"/>
            </w:rPr>
            <m:t>-</m:t>
          </m:r>
          <m:f>
            <m:fPr>
              <m:ctrlPr>
                <w:rPr>
                  <w:rFonts w:ascii="Cambria Math" w:hAnsi="Cambria Math"/>
                  <w:lang w:val="en-US"/>
                </w:rPr>
              </m:ctrlPr>
            </m:fPr>
            <m:num>
              <m:rad>
                <m:radPr>
                  <m:degHide m:val="1"/>
                  <m:ctrlPr>
                    <w:rPr>
                      <w:rFonts w:ascii="Cambria Math" w:hAnsi="Cambria Math"/>
                      <w:lang w:val="en-US"/>
                    </w:rPr>
                  </m:ctrlPr>
                </m:radPr>
                <m:deg/>
                <m:e>
                  <m:r>
                    <m:rPr>
                      <m:sty m:val="p"/>
                    </m:rPr>
                    <w:rPr>
                      <w:rFonts w:ascii="Cambria Math" w:hAnsi="Cambria Math"/>
                      <w:lang w:val="en-US"/>
                    </w:rPr>
                    <m:t>1-</m:t>
                  </m:r>
                  <m:r>
                    <w:rPr>
                      <w:rFonts w:ascii="Cambria Math" w:hAnsi="Cambria Math"/>
                      <w:lang w:val="en-US"/>
                    </w:rPr>
                    <m:t>r</m:t>
                  </m:r>
                </m:e>
              </m:rad>
            </m:num>
            <m:den>
              <m:rad>
                <m:radPr>
                  <m:degHide m:val="1"/>
                  <m:ctrlPr>
                    <w:rPr>
                      <w:rFonts w:ascii="Cambria Math" w:hAnsi="Cambria Math"/>
                      <w:lang w:val="en-US"/>
                    </w:rPr>
                  </m:ctrlPr>
                </m:radPr>
                <m:deg/>
                <m:e>
                  <m:r>
                    <w:rPr>
                      <w:rFonts w:ascii="Cambria Math" w:hAnsi="Cambria Math"/>
                      <w:lang w:val="en-US"/>
                    </w:rPr>
                    <m:t>r</m:t>
                  </m:r>
                </m:e>
              </m:rad>
            </m:den>
          </m:f>
          <m:sSup>
            <m:sSupPr>
              <m:ctrlPr>
                <w:rPr>
                  <w:rFonts w:ascii="Cambria Math" w:hAnsi="Cambria Math"/>
                  <w:lang w:val="en-US"/>
                </w:rPr>
              </m:ctrlPr>
            </m:sSupPr>
            <m:e>
              <m:r>
                <m:rPr>
                  <m:scr m:val="script"/>
                </m:rPr>
                <w:rPr>
                  <w:rFonts w:ascii="Cambria Math" w:hAnsi="Cambria Math"/>
                  <w:lang w:val="en-US"/>
                </w:rPr>
                <m:t>N</m:t>
              </m:r>
            </m:e>
            <m:sup>
              <m:r>
                <m:rPr>
                  <m:sty m:val="p"/>
                </m:rPr>
                <w:rPr>
                  <w:rFonts w:ascii="Cambria Math" w:hAnsi="Cambria Math"/>
                  <w:lang w:val="en-US"/>
                </w:rPr>
                <m:t>-1</m:t>
              </m:r>
            </m:sup>
          </m:sSup>
          <m:r>
            <m:rPr>
              <m:sty m:val="p"/>
            </m:rPr>
            <w:rPr>
              <w:rFonts w:ascii="Cambria Math" w:hAnsi="Cambria Math"/>
              <w:lang w:val="en-US"/>
            </w:rPr>
            <m:t>(</m:t>
          </m:r>
          <m:sSub>
            <m:sSubPr>
              <m:ctrlPr>
                <w:rPr>
                  <w:rFonts w:ascii="Cambria Math" w:hAnsi="Cambria Math"/>
                  <w:lang w:val="en-US"/>
                </w:rPr>
              </m:ctrlPr>
            </m:sSubPr>
            <m:e>
              <m:r>
                <m:rPr>
                  <m:sty m:val="p"/>
                </m:rPr>
                <w:rPr>
                  <w:rFonts w:ascii="Cambria Math" w:hAnsi="Cambria Math"/>
                  <w:lang w:val="en-US"/>
                </w:rPr>
                <m:t>DR</m:t>
              </m:r>
            </m:e>
            <m:sub>
              <m:r>
                <m:rPr>
                  <m:sty m:val="p"/>
                </m:rPr>
                <w:rPr>
                  <w:rFonts w:ascii="Cambria Math" w:hAnsi="Cambria Math"/>
                  <w:lang w:val="en-US"/>
                </w:rPr>
                <m:t>t</m:t>
              </m:r>
            </m:sub>
          </m:sSub>
          <m:r>
            <m:rPr>
              <m:sty m:val="p"/>
            </m:rPr>
            <w:rPr>
              <w:rFonts w:ascii="Cambria Math" w:hAnsi="Cambria Math"/>
              <w:lang w:val="en-US"/>
            </w:rPr>
            <m:t>)</m:t>
          </m:r>
        </m:oMath>
      </m:oMathPara>
    </w:p>
    <w:p w:rsidR="005D5360" w:rsidRPr="008746D9" w:rsidRDefault="005D5360" w:rsidP="00161B24">
      <w:pPr>
        <w:rPr>
          <w:rFonts w:ascii="Arial Narrow" w:hAnsi="Arial Narrow"/>
          <w:lang w:val="en-US"/>
        </w:rPr>
      </w:pPr>
      <w:r w:rsidRPr="008746D9">
        <w:rPr>
          <w:rFonts w:ascii="Arial Narrow" w:hAnsi="Arial Narrow"/>
          <w:lang w:val="en-US"/>
        </w:rPr>
        <w:t xml:space="preserve">Where: </w:t>
      </w:r>
    </w:p>
    <w:p w:rsidR="005D5360" w:rsidRPr="008746D9" w:rsidRDefault="006E5B0B" w:rsidP="00161B24">
      <w:pPr>
        <w:pStyle w:val="Paragraphedeliste"/>
        <w:numPr>
          <w:ilvl w:val="0"/>
          <w:numId w:val="27"/>
        </w:numPr>
        <w:rPr>
          <w:rFonts w:ascii="Arial Narrow" w:hAnsi="Arial Narrow"/>
          <w:lang w:val="en-US"/>
        </w:rPr>
      </w:pPr>
      <m:oMath>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D</m:t>
            </m:r>
          </m:sup>
        </m:sSubSup>
      </m:oMath>
      <w:r w:rsidR="005D5360" w:rsidRPr="008746D9">
        <w:rPr>
          <w:rFonts w:ascii="Arial Narrow" w:eastAsiaTheme="minorEastAsia" w:hAnsi="Arial Narrow"/>
          <w:lang w:val="en-US"/>
        </w:rPr>
        <w:t xml:space="preserve"> is the value of the PIT default systemic factor on date </w:t>
      </w:r>
      <m:oMath>
        <m:r>
          <w:rPr>
            <w:rFonts w:ascii="Cambria Math" w:eastAsiaTheme="minorEastAsia" w:hAnsi="Cambria Math"/>
            <w:lang w:val="en-US"/>
          </w:rPr>
          <m:t>t</m:t>
        </m:r>
      </m:oMath>
    </w:p>
    <w:p w:rsidR="005D5360" w:rsidRPr="008746D9" w:rsidRDefault="006E5B0B" w:rsidP="00161B24">
      <w:pPr>
        <w:pStyle w:val="Paragraphedeliste"/>
        <w:numPr>
          <w:ilvl w:val="0"/>
          <w:numId w:val="27"/>
        </w:numPr>
        <w:rPr>
          <w:lang w:val="en-US"/>
        </w:rPr>
      </w:pPr>
      <m:oMath>
        <m:acc>
          <m:accPr>
            <m:chr m:val="̅"/>
            <m:ctrlPr>
              <w:rPr>
                <w:rFonts w:ascii="Cambria Math" w:hAnsi="Cambria Math"/>
                <w:iCs/>
                <w:lang w:val="en-US"/>
              </w:rPr>
            </m:ctrlPr>
          </m:accPr>
          <m:e>
            <m:r>
              <w:rPr>
                <w:rFonts w:ascii="Cambria Math" w:hAnsi="Cambria Math"/>
                <w:lang w:val="en-US"/>
              </w:rPr>
              <m:t>DR</m:t>
            </m:r>
          </m:e>
        </m:acc>
      </m:oMath>
      <w:r w:rsidR="005D5360" w:rsidRPr="008746D9">
        <w:rPr>
          <w:rFonts w:eastAsiaTheme="minorEastAsia"/>
          <w:iCs/>
          <w:lang w:val="en-US"/>
        </w:rPr>
        <w:t xml:space="preserve"> the global TTC default rate; global means all ratings </w:t>
      </w:r>
      <w:r w:rsidR="00161B24" w:rsidRPr="008746D9">
        <w:rPr>
          <w:rFonts w:eastAsiaTheme="minorEastAsia"/>
          <w:iCs/>
          <w:lang w:val="en-US"/>
        </w:rPr>
        <w:t>aggregated</w:t>
      </w:r>
    </w:p>
    <w:p w:rsidR="00161B24" w:rsidRPr="008746D9" w:rsidRDefault="00161B24" w:rsidP="00161B24">
      <w:pPr>
        <w:pStyle w:val="Paragraphedeliste"/>
        <w:numPr>
          <w:ilvl w:val="0"/>
          <w:numId w:val="27"/>
        </w:numPr>
        <w:rPr>
          <w:lang w:val="en-US"/>
        </w:rPr>
      </w:pPr>
      <m:oMath>
        <m:r>
          <w:rPr>
            <w:rFonts w:ascii="Cambria Math" w:hAnsi="Cambria Math"/>
            <w:lang w:val="en-US"/>
          </w:rPr>
          <m:t xml:space="preserve">r </m:t>
        </m:r>
      </m:oMath>
      <w:proofErr w:type="gramStart"/>
      <w:r w:rsidRPr="008746D9">
        <w:rPr>
          <w:rFonts w:eastAsiaTheme="minorEastAsia"/>
          <w:iCs/>
          <w:lang w:val="en-US"/>
        </w:rPr>
        <w:t>is</w:t>
      </w:r>
      <w:proofErr w:type="gramEnd"/>
      <w:r w:rsidRPr="008746D9">
        <w:rPr>
          <w:rFonts w:eastAsiaTheme="minorEastAsia"/>
          <w:iCs/>
          <w:lang w:val="en-US"/>
        </w:rPr>
        <w:t xml:space="preserve"> a correlation parameter. It is set using the Basel formula. </w:t>
      </w:r>
    </w:p>
    <w:p w:rsidR="00161B24" w:rsidRPr="008746D9" w:rsidRDefault="006E5B0B" w:rsidP="00161B24">
      <w:pPr>
        <w:pStyle w:val="Paragraphedeliste"/>
        <w:numPr>
          <w:ilvl w:val="0"/>
          <w:numId w:val="27"/>
        </w:numPr>
        <w:rPr>
          <w:lang w:val="en-US"/>
        </w:rPr>
      </w:pPr>
      <m:oMath>
        <m:sSup>
          <m:sSupPr>
            <m:ctrlPr>
              <w:rPr>
                <w:rFonts w:ascii="Cambria Math" w:eastAsiaTheme="minorEastAsia" w:hAnsi="Cambria Math"/>
                <w:i/>
                <w:lang w:val="en-US"/>
              </w:rPr>
            </m:ctrlPr>
          </m:sSupPr>
          <m:e>
            <m:r>
              <m:rPr>
                <m:scr m:val="script"/>
              </m:rPr>
              <w:rPr>
                <w:rFonts w:ascii="Cambria Math" w:hAnsi="Cambria Math"/>
                <w:lang w:val="en-US"/>
              </w:rPr>
              <m:t>N</m:t>
            </m:r>
            <m:ctrlPr>
              <w:rPr>
                <w:rFonts w:ascii="Cambria Math" w:hAnsi="Cambria Math"/>
                <w:i/>
                <w:lang w:val="en-US"/>
              </w:rPr>
            </m:ctrlPr>
          </m:e>
          <m:sup>
            <m:r>
              <w:rPr>
                <w:rFonts w:ascii="Cambria Math" w:eastAsiaTheme="minorEastAsia" w:hAnsi="Cambria Math"/>
                <w:lang w:val="en-US"/>
              </w:rPr>
              <m:t>-1</m:t>
            </m:r>
          </m:sup>
        </m:sSup>
      </m:oMath>
      <w:r w:rsidR="00161B24" w:rsidRPr="008746D9">
        <w:rPr>
          <w:rFonts w:eastAsiaTheme="minorEastAsia"/>
          <w:lang w:val="en-US"/>
        </w:rPr>
        <w:t xml:space="preserve"> is the inverse of the cumulative Gaussian distribution function </w:t>
      </w:r>
    </w:p>
    <w:p w:rsidR="00161B24" w:rsidRPr="008746D9" w:rsidRDefault="00161B24" w:rsidP="00161B24">
      <w:pPr>
        <w:pStyle w:val="Paragraphedeliste"/>
        <w:numPr>
          <w:ilvl w:val="0"/>
          <w:numId w:val="27"/>
        </w:numPr>
        <w:rPr>
          <w:lang w:val="en-US"/>
        </w:rPr>
      </w:pPr>
      <m:oMath>
        <m:r>
          <w:rPr>
            <w:rFonts w:ascii="Cambria Math" w:hAnsi="Cambria Math"/>
            <w:lang w:val="en-US"/>
          </w:rPr>
          <m:t>D</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t</m:t>
            </m:r>
          </m:sub>
        </m:sSub>
      </m:oMath>
      <w:r w:rsidRPr="008746D9">
        <w:rPr>
          <w:rFonts w:eastAsiaTheme="minorEastAsia"/>
          <w:lang w:val="en-US"/>
        </w:rPr>
        <w:t xml:space="preserve"> is the PIT global default rates</w:t>
      </w:r>
    </w:p>
    <w:p w:rsidR="00161B24" w:rsidRPr="008746D9" w:rsidRDefault="00D545DF" w:rsidP="003A1F4A">
      <w:pPr>
        <w:jc w:val="both"/>
        <w:rPr>
          <w:lang w:val="en-US"/>
        </w:rPr>
      </w:pPr>
      <w:r w:rsidRPr="008746D9">
        <w:rPr>
          <w:lang w:val="en-US"/>
        </w:rPr>
        <w:t xml:space="preserve">This systemic variable is assumed to be common to all ratings. The historical observations are correlated to historical observations of macroeconomic variables and projected to obtain Forward Looking estimations. Then, given a </w:t>
      </w:r>
      <m:oMath>
        <m:acc>
          <m:accPr>
            <m:ctrlPr>
              <w:rPr>
                <w:rFonts w:ascii="Cambria Math" w:hAnsi="Cambria Math"/>
                <w:i/>
                <w:lang w:val="en-US"/>
              </w:rPr>
            </m:ctrlPr>
          </m:accPr>
          <m:e>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D</m:t>
                </m:r>
              </m:sup>
            </m:sSup>
          </m:e>
        </m:acc>
      </m:oMath>
      <w:r w:rsidRPr="008746D9">
        <w:rPr>
          <w:lang w:val="en-US"/>
        </w:rPr>
        <w:t xml:space="preserve"> </w:t>
      </w:r>
      <w:r w:rsidR="00D2437A" w:rsidRPr="008746D9">
        <w:rPr>
          <w:lang w:val="en-US"/>
        </w:rPr>
        <w:t>projection</w:t>
      </w:r>
      <w:r w:rsidRPr="008746D9">
        <w:rPr>
          <w:lang w:val="en-US"/>
        </w:rPr>
        <w:t xml:space="preserve">, a default vector is obtained by the following Merton model </w:t>
      </w:r>
      <w:r w:rsidR="00D2437A" w:rsidRPr="008746D9">
        <w:rPr>
          <w:lang w:val="en-US"/>
        </w:rPr>
        <w:t xml:space="preserve">formula for each </w:t>
      </w:r>
      <w:proofErr w:type="gramStart"/>
      <w:r w:rsidR="00D2437A" w:rsidRPr="008746D9">
        <w:rPr>
          <w:lang w:val="en-US"/>
        </w:rPr>
        <w:t xml:space="preserve">rating </w:t>
      </w:r>
      <w:proofErr w:type="gramEnd"/>
      <m:oMath>
        <m:r>
          <w:rPr>
            <w:rFonts w:ascii="Cambria Math" w:hAnsi="Cambria Math"/>
            <w:lang w:val="en-US"/>
          </w:rPr>
          <m:t>i</m:t>
        </m:r>
      </m:oMath>
      <w:r w:rsidR="00D2437A" w:rsidRPr="008746D9">
        <w:rPr>
          <w:lang w:val="en-US"/>
        </w:rPr>
        <w:t>.</w:t>
      </w:r>
    </w:p>
    <w:p w:rsidR="00D2437A" w:rsidRPr="008746D9" w:rsidRDefault="001D23C9" w:rsidP="00161B24">
      <w:pPr>
        <w:rPr>
          <w:lang w:val="en-US"/>
        </w:rPr>
      </w:pPr>
      <m:oMathPara>
        <m:oMath>
          <m:r>
            <w:rPr>
              <w:rFonts w:ascii="Cambria Math" w:hAnsi="Cambria Math"/>
              <w:lang w:val="en-US"/>
            </w:rPr>
            <m:t>P</m:t>
          </m:r>
          <m:sSubSup>
            <m:sSubSupPr>
              <m:ctrlPr>
                <w:rPr>
                  <w:rFonts w:ascii="Cambria Math" w:hAnsi="Cambria Math"/>
                  <w:i/>
                  <w:lang w:val="en-US"/>
                </w:rPr>
              </m:ctrlPr>
            </m:sSubSupPr>
            <m:e>
              <m:r>
                <w:rPr>
                  <w:rFonts w:ascii="Cambria Math" w:hAnsi="Cambria Math"/>
                  <w:lang w:val="en-US"/>
                </w:rPr>
                <m:t>D</m:t>
              </m:r>
            </m:e>
            <m:sub>
              <m:r>
                <w:rPr>
                  <w:rFonts w:ascii="Cambria Math" w:hAnsi="Cambria Math"/>
                  <w:lang w:val="en-US"/>
                </w:rPr>
                <m:t>t</m:t>
              </m:r>
            </m:sub>
            <m:sup>
              <m:r>
                <w:rPr>
                  <w:rFonts w:ascii="Cambria Math" w:hAnsi="Cambria Math"/>
                  <w:lang w:val="en-US"/>
                </w:rPr>
                <m:t>i</m:t>
              </m:r>
            </m:sup>
          </m:sSubSup>
          <m:r>
            <m:rPr>
              <m:scr m:val="script"/>
            </m:rPr>
            <w:rPr>
              <w:rFonts w:ascii="Cambria Math" w:hAnsi="Cambria Math"/>
              <w:lang w:val="en-US"/>
            </w:rPr>
            <m:t>=N</m:t>
          </m:r>
          <m:d>
            <m:dPr>
              <m:ctrlPr>
                <w:rPr>
                  <w:rFonts w:ascii="Cambria Math"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r>
                        <m:rPr>
                          <m:scr m:val="script"/>
                        </m:rPr>
                        <w:rPr>
                          <w:rFonts w:ascii="Cambria Math" w:hAnsi="Cambria Math"/>
                          <w:lang w:val="en-US"/>
                        </w:rPr>
                        <m:t>N</m:t>
                      </m:r>
                    </m:e>
                    <m:sup>
                      <m:r>
                        <w:rPr>
                          <w:rFonts w:ascii="Cambria Math" w:hAnsi="Cambria Math"/>
                          <w:lang w:val="en-US"/>
                        </w:rPr>
                        <m:t>-1</m:t>
                      </m:r>
                    </m:sup>
                  </m:sSup>
                  <m:d>
                    <m:dPr>
                      <m:ctrlPr>
                        <w:rPr>
                          <w:rFonts w:ascii="Cambria Math" w:hAnsi="Cambria Math"/>
                          <w:i/>
                          <w:lang w:val="en-US"/>
                        </w:rPr>
                      </m:ctrlPr>
                    </m:dPr>
                    <m:e>
                      <m:sSup>
                        <m:sSupPr>
                          <m:ctrlPr>
                            <w:rPr>
                              <w:rFonts w:ascii="Cambria Math" w:hAnsi="Cambria Math"/>
                              <w:i/>
                              <w:lang w:val="en-US"/>
                            </w:rPr>
                          </m:ctrlPr>
                        </m:sSupPr>
                        <m:e>
                          <m:acc>
                            <m:accPr>
                              <m:chr m:val="̅"/>
                              <m:ctrlPr>
                                <w:rPr>
                                  <w:rFonts w:ascii="Cambria Math" w:hAnsi="Cambria Math"/>
                                  <w:i/>
                                  <w:lang w:val="en-US"/>
                                </w:rPr>
                              </m:ctrlPr>
                            </m:accPr>
                            <m:e>
                              <m:r>
                                <w:rPr>
                                  <w:rFonts w:ascii="Cambria Math" w:hAnsi="Cambria Math"/>
                                  <w:lang w:val="en-US"/>
                                </w:rPr>
                                <m:t>DR</m:t>
                              </m:r>
                            </m:e>
                          </m:acc>
                        </m:e>
                        <m:sup>
                          <m:r>
                            <w:rPr>
                              <w:rFonts w:ascii="Cambria Math" w:hAnsi="Cambria Math"/>
                              <w:lang w:val="en-US"/>
                            </w:rPr>
                            <m:t>i</m:t>
                          </m:r>
                        </m:sup>
                      </m:sSup>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r</m:t>
                      </m:r>
                    </m:e>
                  </m:rad>
                  <m:r>
                    <w:rPr>
                      <w:rFonts w:ascii="Cambria Math" w:hAnsi="Cambria Math"/>
                      <w:lang w:val="en-US"/>
                    </w:rPr>
                    <m:t>.</m:t>
                  </m:r>
                  <m:acc>
                    <m:accPr>
                      <m:ctrlPr>
                        <w:rPr>
                          <w:rFonts w:ascii="Cambria Math" w:hAnsi="Cambria Math"/>
                          <w:i/>
                          <w:lang w:val="en-US"/>
                        </w:rPr>
                      </m:ctrlPr>
                    </m:accPr>
                    <m:e>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D</m:t>
                          </m:r>
                        </m:sup>
                      </m:sSubSup>
                    </m:e>
                  </m:acc>
                </m:num>
                <m:den>
                  <m:rad>
                    <m:radPr>
                      <m:degHide m:val="1"/>
                      <m:ctrlPr>
                        <w:rPr>
                          <w:rFonts w:ascii="Cambria Math" w:hAnsi="Cambria Math"/>
                          <w:i/>
                          <w:lang w:val="en-US"/>
                        </w:rPr>
                      </m:ctrlPr>
                    </m:radPr>
                    <m:deg/>
                    <m:e>
                      <m:r>
                        <w:rPr>
                          <w:rFonts w:ascii="Cambria Math" w:hAnsi="Cambria Math"/>
                          <w:lang w:val="en-US"/>
                        </w:rPr>
                        <m:t>1-r</m:t>
                      </m:r>
                    </m:e>
                  </m:rad>
                </m:den>
              </m:f>
            </m:e>
          </m:d>
        </m:oMath>
      </m:oMathPara>
    </w:p>
    <w:p w:rsidR="001D23C9" w:rsidRPr="008746D9" w:rsidRDefault="001D23C9" w:rsidP="001D23C9">
      <w:pPr>
        <w:pStyle w:val="Paragraphedeliste"/>
        <w:numPr>
          <w:ilvl w:val="0"/>
          <w:numId w:val="27"/>
        </w:numPr>
        <w:rPr>
          <w:lang w:val="en-US"/>
        </w:rPr>
      </w:pPr>
      <m:oMath>
        <m:r>
          <w:rPr>
            <w:rFonts w:ascii="Cambria Math" w:hAnsi="Cambria Math"/>
            <w:lang w:val="en-US"/>
          </w:rPr>
          <m:t>P</m:t>
        </m:r>
        <m:sSubSup>
          <m:sSubSupPr>
            <m:ctrlPr>
              <w:rPr>
                <w:rFonts w:ascii="Cambria Math" w:hAnsi="Cambria Math"/>
                <w:i/>
                <w:lang w:val="en-US"/>
              </w:rPr>
            </m:ctrlPr>
          </m:sSubSupPr>
          <m:e>
            <m:r>
              <w:rPr>
                <w:rFonts w:ascii="Cambria Math" w:hAnsi="Cambria Math"/>
                <w:lang w:val="en-US"/>
              </w:rPr>
              <m:t>D</m:t>
            </m:r>
          </m:e>
          <m:sub>
            <m:r>
              <w:rPr>
                <w:rFonts w:ascii="Cambria Math" w:hAnsi="Cambria Math"/>
                <w:lang w:val="en-US"/>
              </w:rPr>
              <m:t>t</m:t>
            </m:r>
          </m:sub>
          <m:sup>
            <m:r>
              <w:rPr>
                <w:rFonts w:ascii="Cambria Math" w:hAnsi="Cambria Math"/>
                <w:lang w:val="en-US"/>
              </w:rPr>
              <m:t>i</m:t>
            </m:r>
          </m:sup>
        </m:sSubSup>
      </m:oMath>
      <w:r w:rsidRPr="008746D9">
        <w:rPr>
          <w:rFonts w:eastAsiaTheme="minorEastAsia"/>
          <w:lang w:val="en-US"/>
        </w:rPr>
        <w:t xml:space="preserve"> is the model default probability of rating </w:t>
      </w:r>
      <m:oMath>
        <m:r>
          <w:rPr>
            <w:rFonts w:ascii="Cambria Math" w:eastAsiaTheme="minorEastAsia" w:hAnsi="Cambria Math"/>
            <w:lang w:val="en-US"/>
          </w:rPr>
          <m:t>i</m:t>
        </m:r>
      </m:oMath>
      <w:r w:rsidRPr="008746D9">
        <w:rPr>
          <w:rFonts w:eastAsiaTheme="minorEastAsia"/>
          <w:lang w:val="en-US"/>
        </w:rPr>
        <w:t xml:space="preserve"> on date </w:t>
      </w:r>
      <m:oMath>
        <m:r>
          <w:rPr>
            <w:rFonts w:ascii="Cambria Math" w:eastAsiaTheme="minorEastAsia" w:hAnsi="Cambria Math"/>
            <w:lang w:val="en-US"/>
          </w:rPr>
          <m:t>t</m:t>
        </m:r>
      </m:oMath>
    </w:p>
    <w:p w:rsidR="00A40C0A" w:rsidRPr="008746D9" w:rsidRDefault="00A40C0A" w:rsidP="00A40C0A">
      <w:pPr>
        <w:pStyle w:val="Titre2"/>
        <w:rPr>
          <w:lang w:val="en-US"/>
        </w:rPr>
      </w:pPr>
      <w:bookmarkStart w:id="8" w:name="_Ref505011750"/>
      <w:bookmarkStart w:id="9" w:name="_Toc532826389"/>
      <w:r w:rsidRPr="008746D9">
        <w:rPr>
          <w:lang w:val="en-US"/>
        </w:rPr>
        <w:t>Rating Migration modeling</w:t>
      </w:r>
      <w:bookmarkEnd w:id="8"/>
      <w:bookmarkEnd w:id="9"/>
      <w:r w:rsidRPr="008746D9">
        <w:rPr>
          <w:lang w:val="en-US"/>
        </w:rPr>
        <w:t xml:space="preserve"> </w:t>
      </w:r>
    </w:p>
    <w:p w:rsidR="00AD4D87" w:rsidRPr="008746D9" w:rsidRDefault="001D23C9" w:rsidP="003A1F4A">
      <w:pPr>
        <w:jc w:val="both"/>
        <w:rPr>
          <w:lang w:val="en-US"/>
        </w:rPr>
      </w:pPr>
      <w:r w:rsidRPr="008746D9">
        <w:rPr>
          <w:lang w:val="en-US"/>
        </w:rPr>
        <w:t xml:space="preserve">Given a migration systemic </w:t>
      </w:r>
      <w:proofErr w:type="gramStart"/>
      <w:r w:rsidRPr="008746D9">
        <w:rPr>
          <w:lang w:val="en-US"/>
        </w:rPr>
        <w:t xml:space="preserve">variable </w:t>
      </w:r>
      <w:proofErr w:type="gramEnd"/>
      <m:oMath>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M</m:t>
            </m:r>
          </m:sup>
        </m:sSubSup>
      </m:oMath>
      <w:r w:rsidRPr="008746D9">
        <w:rPr>
          <w:lang w:val="en-US"/>
        </w:rPr>
        <w:t xml:space="preserve">, the following process is used to retrieve a model migration matrix. </w:t>
      </w:r>
    </w:p>
    <w:p w:rsidR="00AD4D87" w:rsidRPr="008746D9" w:rsidRDefault="001D23C9" w:rsidP="003A1F4A">
      <w:pPr>
        <w:jc w:val="both"/>
        <w:rPr>
          <w:lang w:val="en-US"/>
        </w:rPr>
      </w:pPr>
      <w:r w:rsidRPr="008746D9">
        <w:rPr>
          <w:lang w:val="en-US"/>
        </w:rPr>
        <w:t>Denote</w:t>
      </w:r>
      <w:r w:rsidR="00AD4D87" w:rsidRPr="008746D9">
        <w:rPr>
          <w:lang w:val="en-US"/>
        </w:rPr>
        <w:t xml:space="preserve">: </w:t>
      </w:r>
    </w:p>
    <w:p w:rsidR="00AD4D87" w:rsidRPr="008746D9" w:rsidRDefault="006E5B0B" w:rsidP="00AD4D87">
      <w:pPr>
        <w:pStyle w:val="Paragraphedeliste"/>
        <w:numPr>
          <w:ilvl w:val="0"/>
          <w:numId w:val="27"/>
        </w:numPr>
        <w:rPr>
          <w:lang w:val="en-US"/>
        </w:r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i,j</m:t>
            </m:r>
          </m:sub>
        </m:sSub>
      </m:oMath>
      <w:r w:rsidR="001D23C9" w:rsidRPr="008746D9">
        <w:rPr>
          <w:lang w:val="en-US"/>
        </w:rPr>
        <w:t xml:space="preserve"> the coordinates of the </w:t>
      </w:r>
      <w:r w:rsidR="00AD4D87" w:rsidRPr="008746D9">
        <w:rPr>
          <w:lang w:val="en-US"/>
        </w:rPr>
        <w:t xml:space="preserve">model </w:t>
      </w:r>
      <w:r w:rsidR="001D23C9" w:rsidRPr="008746D9">
        <w:rPr>
          <w:lang w:val="en-US"/>
        </w:rPr>
        <w:t>migration matrix</w:t>
      </w:r>
    </w:p>
    <w:p w:rsidR="00A3534D" w:rsidRPr="008746D9" w:rsidRDefault="00A3534D" w:rsidP="00AD4D87">
      <w:pPr>
        <w:pStyle w:val="Paragraphedeliste"/>
        <w:numPr>
          <w:ilvl w:val="0"/>
          <w:numId w:val="27"/>
        </w:numPr>
        <w:rPr>
          <w:lang w:val="en-US"/>
        </w:rPr>
      </w:pPr>
      <m:oMath>
        <m:r>
          <w:rPr>
            <w:rFonts w:ascii="Cambria Math" w:hAnsi="Cambria Math"/>
            <w:lang w:val="en-US"/>
          </w:rPr>
          <m:t>M</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M</m:t>
                </m:r>
              </m:sup>
            </m:sSubSup>
          </m:e>
        </m:d>
      </m:oMath>
      <w:r w:rsidRPr="008746D9">
        <w:rPr>
          <w:rFonts w:eastAsiaTheme="minorEastAsia"/>
          <w:lang w:val="en-US"/>
        </w:rPr>
        <w:t xml:space="preserve"> the model migration matrix</w:t>
      </w:r>
    </w:p>
    <w:p w:rsidR="00AD4D87" w:rsidRPr="008746D9" w:rsidRDefault="006E5B0B" w:rsidP="00AD4D87">
      <w:pPr>
        <w:pStyle w:val="Paragraphedeliste"/>
        <w:numPr>
          <w:ilvl w:val="0"/>
          <w:numId w:val="27"/>
        </w:numPr>
        <w:rPr>
          <w:lang w:val="en-US"/>
        </w:rPr>
      </w:pPr>
      <m:oMath>
        <m:bar>
          <m:barPr>
            <m:pos m:val="top"/>
            <m:ctrlPr>
              <w:rPr>
                <w:rFonts w:ascii="Cambria Math" w:eastAsia="Times New Roman" w:hAnsi="Cambria Math" w:cs="Times New Roman"/>
                <w:i/>
                <w:sz w:val="20"/>
                <w:lang w:val="en-US" w:eastAsia="fr-FR"/>
              </w:rPr>
            </m:ctrlPr>
          </m:barPr>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i,j</m:t>
                </m:r>
              </m:sub>
            </m:sSub>
          </m:e>
        </m:bar>
      </m:oMath>
      <w:r w:rsidR="00AD4D87" w:rsidRPr="008746D9">
        <w:rPr>
          <w:lang w:val="en-US"/>
        </w:rPr>
        <w:t xml:space="preserve"> </w:t>
      </w:r>
      <w:proofErr w:type="gramStart"/>
      <w:r w:rsidR="00AD4D87" w:rsidRPr="008746D9">
        <w:rPr>
          <w:lang w:val="en-US"/>
        </w:rPr>
        <w:t>the</w:t>
      </w:r>
      <w:proofErr w:type="gramEnd"/>
      <w:r w:rsidR="00AD4D87" w:rsidRPr="008746D9">
        <w:rPr>
          <w:lang w:val="en-US"/>
        </w:rPr>
        <w:t xml:space="preserve"> TTC migration matrix. The following process allows retrieving the model migration matrix</w:t>
      </w:r>
    </w:p>
    <w:p w:rsidR="00AD4D87" w:rsidRPr="008746D9" w:rsidRDefault="00AD4D87" w:rsidP="00AD4D87">
      <w:pPr>
        <w:pStyle w:val="Paragraphedeliste"/>
        <w:numPr>
          <w:ilvl w:val="0"/>
          <w:numId w:val="27"/>
        </w:numPr>
        <w:rPr>
          <w:lang w:val="en-US"/>
        </w:rPr>
      </w:pPr>
      <m:oMath>
        <m:r>
          <w:rPr>
            <w:rFonts w:ascii="Cambria Math" w:hAnsi="Cambria Math"/>
            <w:lang w:val="en-US"/>
          </w:rPr>
          <m:t>n</m:t>
        </m:r>
      </m:oMath>
      <w:r w:rsidRPr="008746D9">
        <w:rPr>
          <w:rFonts w:eastAsiaTheme="minorEastAsia"/>
          <w:lang w:val="en-US"/>
        </w:rPr>
        <w:t xml:space="preserve"> the default index</w:t>
      </w:r>
    </w:p>
    <w:p w:rsidR="00AD4D87" w:rsidRPr="008746D9" w:rsidRDefault="00AD4D87" w:rsidP="003A1F4A">
      <w:pPr>
        <w:jc w:val="both"/>
        <w:rPr>
          <w:lang w:val="en-US"/>
        </w:rPr>
      </w:pPr>
      <w:r w:rsidRPr="008746D9">
        <w:rPr>
          <w:lang w:val="en-US"/>
        </w:rPr>
        <w:t xml:space="preserve">Migration matrix construction process: </w:t>
      </w:r>
    </w:p>
    <w:p w:rsidR="00AD4D87" w:rsidRPr="008746D9" w:rsidRDefault="00AD4D87" w:rsidP="00AD4D87">
      <w:pPr>
        <w:pStyle w:val="Paragraphedeliste"/>
        <w:numPr>
          <w:ilvl w:val="0"/>
          <w:numId w:val="27"/>
        </w:numPr>
        <w:rPr>
          <w:lang w:val="en-US"/>
        </w:rPr>
      </w:pPr>
      <w:r w:rsidRPr="008746D9">
        <w:rPr>
          <w:lang w:val="en-US"/>
        </w:rPr>
        <w:t xml:space="preserve">For each </w:t>
      </w:r>
      <m:oMath>
        <m:r>
          <w:rPr>
            <w:rFonts w:ascii="Cambria Math" w:hAnsi="Cambria Math"/>
            <w:lang w:val="en-US"/>
          </w:rPr>
          <m:t>i</m:t>
        </m:r>
      </m:oMath>
      <w:r w:rsidRPr="008746D9">
        <w:rPr>
          <w:lang w:val="en-US"/>
        </w:rPr>
        <w:t xml:space="preserve">: </w:t>
      </w:r>
    </w:p>
    <w:p w:rsidR="00AD4D87" w:rsidRPr="008746D9" w:rsidRDefault="00AD4D87" w:rsidP="00AD4D87">
      <w:pPr>
        <w:pStyle w:val="Paragraphedeliste"/>
        <w:numPr>
          <w:ilvl w:val="1"/>
          <w:numId w:val="27"/>
        </w:numPr>
        <w:rPr>
          <w:rFonts w:eastAsiaTheme="minorEastAsia"/>
          <w:lang w:val="en-US"/>
        </w:rPr>
      </w:pPr>
      <w:r w:rsidRPr="008746D9">
        <w:rPr>
          <w:lang w:val="en-US"/>
        </w:rPr>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i,n</m:t>
            </m:r>
          </m:sub>
        </m:sSub>
        <m:r>
          <m:rPr>
            <m:scr m:val="script"/>
          </m:rPr>
          <w:rPr>
            <w:rFonts w:ascii="Cambria Math" w:hAnsi="Cambria Math"/>
            <w:lang w:val="en-US"/>
          </w:rPr>
          <m:t>=N</m:t>
        </m:r>
        <m:d>
          <m:dPr>
            <m:ctrlPr>
              <w:rPr>
                <w:rFonts w:ascii="Cambria Math"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r>
                      <m:rPr>
                        <m:scr m:val="script"/>
                      </m:rPr>
                      <w:rPr>
                        <w:rFonts w:ascii="Cambria Math" w:hAnsi="Cambria Math"/>
                        <w:lang w:val="en-US"/>
                      </w:rPr>
                      <m:t>N</m:t>
                    </m:r>
                  </m:e>
                  <m:sup>
                    <m:r>
                      <w:rPr>
                        <w:rFonts w:ascii="Cambria Math" w:hAnsi="Cambria Math"/>
                        <w:lang w:val="en-US"/>
                      </w:rPr>
                      <m:t>-1</m:t>
                    </m:r>
                  </m:sup>
                </m:sSup>
                <m:d>
                  <m:dPr>
                    <m:ctrlPr>
                      <w:rPr>
                        <w:rFonts w:ascii="Cambria Math" w:hAnsi="Cambria Math"/>
                        <w:i/>
                        <w:lang w:val="en-US"/>
                      </w:rPr>
                    </m:ctrlPr>
                  </m:dPr>
                  <m:e>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i,n</m:t>
                            </m:r>
                          </m:sub>
                        </m:sSub>
                      </m:e>
                    </m:bar>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r</m:t>
                    </m:r>
                  </m:e>
                </m:rad>
                <m:r>
                  <w:rPr>
                    <w:rFonts w:ascii="Cambria Math" w:hAnsi="Cambria Math"/>
                    <w:lang w:val="en-US"/>
                  </w:rPr>
                  <m:t>.</m:t>
                </m:r>
                <m:acc>
                  <m:accPr>
                    <m:ctrlPr>
                      <w:rPr>
                        <w:rFonts w:ascii="Cambria Math" w:eastAsia="Times New Roman" w:hAnsi="Cambria Math" w:cs="Times New Roman"/>
                        <w:bCs w:val="0"/>
                        <w:i/>
                        <w:sz w:val="20"/>
                        <w:lang w:val="en-US" w:eastAsia="fr-FR"/>
                      </w:rPr>
                    </m:ctrlPr>
                  </m:accPr>
                  <m:e>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M</m:t>
                        </m:r>
                      </m:sup>
                    </m:sSubSup>
                  </m:e>
                </m:acc>
              </m:num>
              <m:den>
                <m:rad>
                  <m:radPr>
                    <m:degHide m:val="1"/>
                    <m:ctrlPr>
                      <w:rPr>
                        <w:rFonts w:ascii="Cambria Math" w:hAnsi="Cambria Math"/>
                        <w:i/>
                        <w:lang w:val="en-US"/>
                      </w:rPr>
                    </m:ctrlPr>
                  </m:radPr>
                  <m:deg/>
                  <m:e>
                    <m:r>
                      <w:rPr>
                        <w:rFonts w:ascii="Cambria Math" w:hAnsi="Cambria Math"/>
                        <w:lang w:val="en-US"/>
                      </w:rPr>
                      <m:t>1-r</m:t>
                    </m:r>
                  </m:e>
                </m:rad>
              </m:den>
            </m:f>
          </m:e>
        </m:d>
      </m:oMath>
    </w:p>
    <w:p w:rsidR="00AD4D87" w:rsidRPr="008746D9" w:rsidRDefault="00AD4D87" w:rsidP="00AD4D87">
      <w:pPr>
        <w:pStyle w:val="Paragraphedeliste"/>
        <w:numPr>
          <w:ilvl w:val="1"/>
          <w:numId w:val="27"/>
        </w:numPr>
        <w:rPr>
          <w:rFonts w:eastAsiaTheme="minorEastAsia"/>
          <w:lang w:val="en-US"/>
        </w:rPr>
      </w:pPr>
      <w:r w:rsidRPr="008746D9">
        <w:rPr>
          <w:lang w:val="en-US"/>
        </w:rPr>
        <w:t xml:space="preserve">For each </w:t>
      </w:r>
      <m:oMath>
        <m:r>
          <w:rPr>
            <w:rFonts w:ascii="Cambria Math" w:hAnsi="Cambria Math"/>
            <w:lang w:val="en-US"/>
          </w:rPr>
          <m:t>j</m:t>
        </m:r>
      </m:oMath>
      <w:r w:rsidRPr="008746D9">
        <w:rPr>
          <w:rFonts w:eastAsiaTheme="minorEastAsia"/>
          <w:lang w:val="en-US"/>
        </w:rPr>
        <w:t xml:space="preserve">: </w:t>
      </w:r>
    </w:p>
    <w:p w:rsidR="00AD4D87" w:rsidRPr="008746D9" w:rsidRDefault="006E5B0B" w:rsidP="00AD4D87">
      <w:pPr>
        <w:pStyle w:val="Paragraphedeliste"/>
        <w:ind w:left="1440"/>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i,j</m:t>
              </m:r>
            </m:sub>
          </m:sSub>
          <m:r>
            <w:rPr>
              <w:rFonts w:ascii="Cambria Math" w:eastAsiaTheme="minorEastAsia" w:hAnsi="Cambria Math"/>
              <w:lang w:val="en-US"/>
            </w:rPr>
            <m:t>=</m:t>
          </m:r>
          <m:r>
            <m:rPr>
              <m:scr m:val="script"/>
            </m:rPr>
            <w:rPr>
              <w:rFonts w:ascii="Cambria Math" w:hAnsi="Cambria Math"/>
              <w:lang w:val="en-US"/>
            </w:rPr>
            <m:t xml:space="preserve"> N</m:t>
          </m:r>
          <m:d>
            <m:dPr>
              <m:ctrlPr>
                <w:rPr>
                  <w:rFonts w:ascii="Cambria Math" w:hAnsi="Cambria Math"/>
                  <w:i/>
                  <w:lang w:val="en-US"/>
                </w:rPr>
              </m:ctrlPr>
            </m:dPr>
            <m:e>
              <m:f>
                <m:fPr>
                  <m:ctrlPr>
                    <w:rPr>
                      <w:rFonts w:ascii="Cambria Math" w:hAnsi="Cambria Math"/>
                      <w:i/>
                      <w:lang w:val="en-US"/>
                    </w:rPr>
                  </m:ctrlPr>
                </m:fPr>
                <m:num>
                  <m:sSup>
                    <m:sSupPr>
                      <m:ctrlPr>
                        <w:rPr>
                          <w:rFonts w:ascii="Cambria Math" w:hAnsi="Cambria Math"/>
                          <w:i/>
                          <w:lang w:val="en-US"/>
                        </w:rPr>
                      </m:ctrlPr>
                    </m:sSupPr>
                    <m:e>
                      <m:r>
                        <m:rPr>
                          <m:scr m:val="script"/>
                        </m:rPr>
                        <w:rPr>
                          <w:rFonts w:ascii="Cambria Math" w:hAnsi="Cambria Math"/>
                          <w:lang w:val="en-US"/>
                        </w:rPr>
                        <m:t>N</m:t>
                      </m:r>
                    </m:e>
                    <m:sup>
                      <m:r>
                        <w:rPr>
                          <w:rFonts w:ascii="Cambria Math" w:hAnsi="Cambria Math"/>
                          <w:lang w:val="en-US"/>
                        </w:rPr>
                        <m:t>-1</m:t>
                      </m:r>
                    </m:sup>
                  </m:sSup>
                  <m:d>
                    <m:dPr>
                      <m:ctrlPr>
                        <w:rPr>
                          <w:rFonts w:ascii="Cambria Math" w:hAnsi="Cambria Math"/>
                          <w:i/>
                          <w:lang w:val="en-US"/>
                        </w:rPr>
                      </m:ctrlPr>
                    </m:dPr>
                    <m:e>
                      <m:nary>
                        <m:naryPr>
                          <m:chr m:val="∑"/>
                          <m:ctrlPr>
                            <w:rPr>
                              <w:rFonts w:ascii="Cambria Math" w:hAnsi="Cambria Math"/>
                              <w:i/>
                              <w:lang w:val="en-US"/>
                            </w:rPr>
                          </m:ctrlPr>
                        </m:naryPr>
                        <m:sub>
                          <m:r>
                            <w:rPr>
                              <w:rFonts w:ascii="Cambria Math" w:hAnsi="Cambria Math"/>
                              <w:lang w:val="en-US"/>
                            </w:rPr>
                            <m:t>k=j</m:t>
                          </m:r>
                        </m:sub>
                        <m:sup>
                          <m:r>
                            <w:rPr>
                              <w:rFonts w:ascii="Cambria Math" w:hAnsi="Cambria Math"/>
                              <w:lang w:val="en-US"/>
                            </w:rPr>
                            <m:t>n</m:t>
                          </m:r>
                        </m:sup>
                        <m:e>
                          <m:bar>
                            <m:barPr>
                              <m:pos m:val="top"/>
                              <m:ctrlPr>
                                <w:rPr>
                                  <w:rFonts w:ascii="Cambria Math" w:hAnsi="Cambria Math"/>
                                  <w:i/>
                                  <w:lang w:val="en-US"/>
                                </w:rPr>
                              </m:ctrlPr>
                            </m:barPr>
                            <m:e>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i,k</m:t>
                                  </m:r>
                                </m:sub>
                              </m:sSub>
                            </m:e>
                          </m:bar>
                        </m:e>
                      </m:nary>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r</m:t>
                      </m:r>
                    </m:e>
                  </m:rad>
                  <m:r>
                    <w:rPr>
                      <w:rFonts w:ascii="Cambria Math" w:hAnsi="Cambria Math"/>
                      <w:lang w:val="en-US"/>
                    </w:rPr>
                    <m:t>.</m:t>
                  </m:r>
                  <m:acc>
                    <m:accPr>
                      <m:ctrlPr>
                        <w:rPr>
                          <w:rFonts w:ascii="Cambria Math" w:eastAsia="Times New Roman" w:hAnsi="Cambria Math" w:cs="Times New Roman"/>
                          <w:bCs w:val="0"/>
                          <w:i/>
                          <w:sz w:val="20"/>
                          <w:lang w:val="en-US" w:eastAsia="fr-FR"/>
                        </w:rPr>
                      </m:ctrlPr>
                    </m:accPr>
                    <m:e>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M</m:t>
                          </m:r>
                        </m:sup>
                      </m:sSubSup>
                    </m:e>
                  </m:acc>
                </m:num>
                <m:den>
                  <m:rad>
                    <m:radPr>
                      <m:degHide m:val="1"/>
                      <m:ctrlPr>
                        <w:rPr>
                          <w:rFonts w:ascii="Cambria Math" w:hAnsi="Cambria Math"/>
                          <w:i/>
                          <w:lang w:val="en-US"/>
                        </w:rPr>
                      </m:ctrlPr>
                    </m:radPr>
                    <m:deg/>
                    <m:e>
                      <m:r>
                        <w:rPr>
                          <w:rFonts w:ascii="Cambria Math" w:hAnsi="Cambria Math"/>
                          <w:lang w:val="en-US"/>
                        </w:rPr>
                        <m:t>1-r</m:t>
                      </m:r>
                    </m:e>
                  </m:rad>
                </m:den>
              </m:f>
            </m:e>
          </m:d>
          <m:r>
            <w:rPr>
              <w:rFonts w:ascii="Cambria Math" w:eastAsiaTheme="minorEastAsia" w:hAnsi="Cambria Math"/>
              <w:lang w:val="en-US"/>
            </w:rPr>
            <m:t>-</m:t>
          </m:r>
          <m:nary>
            <m:naryPr>
              <m:chr m:val="∑"/>
              <m:ctrlPr>
                <w:rPr>
                  <w:rFonts w:ascii="Cambria Math" w:eastAsiaTheme="minorEastAsia" w:hAnsi="Cambria Math"/>
                  <w:i/>
                  <w:lang w:val="en-US"/>
                </w:rPr>
              </m:ctrlPr>
            </m:naryPr>
            <m:sub>
              <m:r>
                <w:rPr>
                  <w:rFonts w:ascii="Cambria Math" w:eastAsiaTheme="minorEastAsia" w:hAnsi="Cambria Math"/>
                  <w:lang w:val="en-US"/>
                </w:rPr>
                <m:t>k=j+1</m:t>
              </m:r>
            </m:sub>
            <m:sup>
              <m:r>
                <w:rPr>
                  <w:rFonts w:ascii="Cambria Math" w:eastAsiaTheme="minorEastAsia" w:hAnsi="Cambria Math"/>
                  <w:lang w:val="en-US"/>
                </w:rPr>
                <m:t>n</m:t>
              </m:r>
            </m:sup>
            <m:e>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i,k</m:t>
                  </m:r>
                </m:sub>
              </m:sSub>
            </m:e>
          </m:nary>
        </m:oMath>
      </m:oMathPara>
    </w:p>
    <w:p w:rsidR="00AD4D87" w:rsidRPr="008746D9" w:rsidRDefault="00AD4D87" w:rsidP="00AD4D87">
      <w:pPr>
        <w:pStyle w:val="Paragraphedeliste"/>
        <w:numPr>
          <w:ilvl w:val="0"/>
          <w:numId w:val="27"/>
        </w:numPr>
        <w:jc w:val="left"/>
        <w:rPr>
          <w:rFonts w:eastAsiaTheme="minorEastAsia"/>
          <w:lang w:val="en-US"/>
        </w:rPr>
      </w:pPr>
      <w:r w:rsidRPr="008746D9">
        <w:rPr>
          <w:rFonts w:eastAsiaTheme="minorEastAsia"/>
          <w:lang w:val="en-US"/>
        </w:rPr>
        <w:t>The default is assumed to be an absorbing state</w:t>
      </w:r>
    </w:p>
    <w:p w:rsidR="00AD4D87" w:rsidRPr="008746D9" w:rsidRDefault="006E5B0B" w:rsidP="00AD4D87">
      <w:pPr>
        <w:pStyle w:val="Paragraphedeliste"/>
        <w:numPr>
          <w:ilvl w:val="1"/>
          <w:numId w:val="27"/>
        </w:numPr>
        <w:jc w:val="left"/>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n,j</m:t>
            </m:r>
          </m:sub>
        </m:sSub>
        <m:r>
          <w:rPr>
            <w:rFonts w:ascii="Cambria Math" w:eastAsiaTheme="minorEastAsia" w:hAnsi="Cambria Math"/>
            <w:lang w:val="en-US"/>
          </w:rPr>
          <m:t>=0, for each j&lt;n</m:t>
        </m:r>
      </m:oMath>
    </w:p>
    <w:p w:rsidR="00A3534D" w:rsidRPr="008746D9" w:rsidRDefault="006E5B0B" w:rsidP="00AD4D87">
      <w:pPr>
        <w:pStyle w:val="Paragraphedeliste"/>
        <w:numPr>
          <w:ilvl w:val="1"/>
          <w:numId w:val="27"/>
        </w:numPr>
        <w:jc w:val="left"/>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n,n</m:t>
            </m:r>
          </m:sub>
        </m:sSub>
        <m:r>
          <w:rPr>
            <w:rFonts w:ascii="Cambria Math" w:eastAsiaTheme="minorEastAsia" w:hAnsi="Cambria Math"/>
            <w:lang w:val="en-US"/>
          </w:rPr>
          <m:t>=1</m:t>
        </m:r>
      </m:oMath>
    </w:p>
    <w:p w:rsidR="00A3534D" w:rsidRPr="008746D9" w:rsidRDefault="00A40C0A" w:rsidP="00A3534D">
      <w:pPr>
        <w:pStyle w:val="Titre2"/>
        <w:rPr>
          <w:lang w:val="en-US"/>
        </w:rPr>
      </w:pPr>
      <w:bookmarkStart w:id="10" w:name="_Ref522631546"/>
      <w:bookmarkStart w:id="11" w:name="_Toc532826390"/>
      <w:r w:rsidRPr="008746D9">
        <w:rPr>
          <w:lang w:val="en-US"/>
        </w:rPr>
        <w:t>Retrieving the economic indicator</w:t>
      </w:r>
      <w:bookmarkEnd w:id="10"/>
      <w:bookmarkEnd w:id="11"/>
      <w:r w:rsidR="00B268DF" w:rsidRPr="008746D9">
        <w:rPr>
          <w:lang w:val="en-US"/>
        </w:rPr>
        <w:t xml:space="preserve"> </w:t>
      </w:r>
    </w:p>
    <w:p w:rsidR="00A3534D" w:rsidRPr="003E570F" w:rsidRDefault="00A3534D" w:rsidP="003A1F4A">
      <w:pPr>
        <w:jc w:val="both"/>
        <w:rPr>
          <w:lang w:val="en-US"/>
        </w:rPr>
      </w:pPr>
      <w:r w:rsidRPr="003E570F">
        <w:rPr>
          <w:lang w:val="en-US"/>
        </w:rPr>
        <w:t xml:space="preserve">The </w:t>
      </w:r>
      <m:oMath>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M</m:t>
            </m:r>
          </m:sup>
        </m:sSup>
      </m:oMath>
      <w:r w:rsidRPr="003E570F">
        <w:rPr>
          <w:lang w:val="en-US"/>
        </w:rPr>
        <w:t xml:space="preserve"> variable is not directly observable; the process described in </w:t>
      </w:r>
      <w:r w:rsidRPr="003E570F">
        <w:rPr>
          <w:lang w:val="en-US"/>
        </w:rPr>
        <w:fldChar w:fldCharType="begin"/>
      </w:r>
      <w:r w:rsidRPr="003E570F">
        <w:rPr>
          <w:lang w:val="en-US"/>
        </w:rPr>
        <w:instrText xml:space="preserve"> REF _Ref505011750 \r \h </w:instrText>
      </w:r>
      <w:r w:rsidR="00E337F1" w:rsidRPr="003E570F">
        <w:rPr>
          <w:lang w:val="en-US"/>
        </w:rPr>
        <w:instrText xml:space="preserve"> \* MERGEFORMAT </w:instrText>
      </w:r>
      <w:r w:rsidRPr="003E570F">
        <w:rPr>
          <w:lang w:val="en-US"/>
        </w:rPr>
      </w:r>
      <w:r w:rsidRPr="003E570F">
        <w:rPr>
          <w:lang w:val="en-US"/>
        </w:rPr>
        <w:fldChar w:fldCharType="separate"/>
      </w:r>
      <w:r w:rsidR="009538EB" w:rsidRPr="003E570F">
        <w:rPr>
          <w:lang w:val="en-US"/>
        </w:rPr>
        <w:t>b</w:t>
      </w:r>
      <w:r w:rsidRPr="003E570F">
        <w:rPr>
          <w:lang w:val="en-US"/>
        </w:rPr>
        <w:fldChar w:fldCharType="end"/>
      </w:r>
      <w:r w:rsidRPr="003E570F">
        <w:rPr>
          <w:lang w:val="en-US"/>
        </w:rPr>
        <w:t xml:space="preserve"> is reversed through optimization on closeness to the PIT historical observed matrices </w:t>
      </w:r>
      <m:oMath>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t</m:t>
            </m:r>
          </m:sub>
          <m:sup>
            <m:r>
              <w:rPr>
                <w:rFonts w:ascii="Cambria Math" w:hAnsi="Cambria Math"/>
                <w:lang w:val="en-US"/>
              </w:rPr>
              <m:t>PIT</m:t>
            </m:r>
          </m:sup>
        </m:sSubSup>
      </m:oMath>
      <w:r w:rsidRPr="003E570F">
        <w:rPr>
          <w:lang w:val="en-US"/>
        </w:rPr>
        <w:t xml:space="preserve"> in order to obtain the historical PIT migration systemic variable. </w:t>
      </w:r>
    </w:p>
    <w:p w:rsidR="00A3534D" w:rsidRPr="003E570F" w:rsidRDefault="00A3534D" w:rsidP="003A1F4A">
      <w:pPr>
        <w:jc w:val="both"/>
        <w:rPr>
          <w:lang w:val="en-US"/>
        </w:rPr>
      </w:pPr>
      <w:r w:rsidRPr="003E570F">
        <w:rPr>
          <w:lang w:val="en-US"/>
        </w:rPr>
        <w:t xml:space="preserve">For each </w:t>
      </w:r>
      <m:oMath>
        <m:r>
          <w:rPr>
            <w:rFonts w:ascii="Cambria Math" w:hAnsi="Cambria Math"/>
            <w:lang w:val="en-US"/>
          </w:rPr>
          <m:t>t</m:t>
        </m:r>
      </m:oMath>
      <w:r w:rsidRPr="003E570F">
        <w:rPr>
          <w:lang w:val="en-US"/>
        </w:rPr>
        <w:t xml:space="preserve"> in the observable past generations</w:t>
      </w:r>
    </w:p>
    <w:p w:rsidR="00A3534D" w:rsidRPr="003E570F" w:rsidRDefault="006E5B0B" w:rsidP="00A3534D">
      <w:pPr>
        <w:rPr>
          <w:lang w:val="en-US"/>
        </w:rPr>
      </w:pPr>
      <m:oMathPara>
        <m:oMath>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M</m:t>
              </m:r>
            </m:sup>
          </m:sSubSup>
          <m:r>
            <w:rPr>
              <w:rFonts w:ascii="Cambria Math" w:hAnsi="Cambria Math"/>
              <w:lang w:val="en-US"/>
            </w:rPr>
            <m:t xml:space="preserve">≔ </m:t>
          </m:r>
          <m:func>
            <m:funcPr>
              <m:ctrlPr>
                <w:rPr>
                  <w:rFonts w:ascii="Cambria Math" w:hAnsi="Cambria Math"/>
                  <w:i/>
                  <w:lang w:val="en-US"/>
                </w:rPr>
              </m:ctrlPr>
            </m:funcPr>
            <m:fName>
              <m:r>
                <w:rPr>
                  <w:rFonts w:ascii="Cambria Math" w:hAnsi="Cambria Math"/>
                  <w:lang w:val="en-US"/>
                </w:rPr>
                <m:t>arg</m:t>
              </m:r>
              <m:limLow>
                <m:limLowPr>
                  <m:ctrlPr>
                    <w:rPr>
                      <w:rFonts w:ascii="Cambria Math" w:hAnsi="Cambria Math"/>
                      <w:i/>
                      <w:lang w:val="en-US"/>
                    </w:rPr>
                  </m:ctrlPr>
                </m:limLowPr>
                <m:e>
                  <m:r>
                    <m:rPr>
                      <m:sty m:val="p"/>
                    </m:rPr>
                    <w:rPr>
                      <w:rFonts w:ascii="Cambria Math" w:hAnsi="Cambria Math"/>
                      <w:lang w:val="en-US"/>
                    </w:rPr>
                    <m:t>min</m:t>
                  </m:r>
                </m:e>
                <m:lim>
                  <m:r>
                    <w:rPr>
                      <w:rFonts w:ascii="Cambria Math" w:hAnsi="Cambria Math"/>
                      <w:lang w:val="en-US"/>
                    </w:rPr>
                    <m:t>Z</m:t>
                  </m:r>
                </m:lim>
              </m:limLow>
            </m:fName>
            <m:e>
              <m:d>
                <m:dPr>
                  <m:begChr m:val="‖"/>
                  <m:endChr m:val="‖"/>
                  <m:ctrlPr>
                    <w:rPr>
                      <w:rFonts w:ascii="Cambria Math" w:hAnsi="Cambria Math"/>
                      <w:i/>
                      <w:lang w:val="en-US"/>
                    </w:rPr>
                  </m:ctrlPr>
                </m:dPr>
                <m:e>
                  <m:r>
                    <w:rPr>
                      <w:rFonts w:ascii="Cambria Math" w:hAnsi="Cambria Math"/>
                      <w:lang w:val="en-US"/>
                    </w:rPr>
                    <m:t>M</m:t>
                  </m:r>
                  <m:d>
                    <m:dPr>
                      <m:ctrlPr>
                        <w:rPr>
                          <w:rFonts w:ascii="Cambria Math" w:hAnsi="Cambria Math"/>
                          <w:i/>
                          <w:lang w:val="en-US"/>
                        </w:rPr>
                      </m:ctrlPr>
                    </m:dPr>
                    <m:e>
                      <m:r>
                        <w:rPr>
                          <w:rFonts w:ascii="Cambria Math" w:hAnsi="Cambria Math"/>
                          <w:lang w:val="en-US"/>
                        </w:rPr>
                        <m:t>Z</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t</m:t>
                      </m:r>
                    </m:sub>
                    <m:sup>
                      <m:r>
                        <w:rPr>
                          <w:rFonts w:ascii="Cambria Math" w:hAnsi="Cambria Math"/>
                          <w:lang w:val="en-US"/>
                        </w:rPr>
                        <m:t>PIT</m:t>
                      </m:r>
                    </m:sup>
                  </m:sSubSup>
                </m:e>
              </m:d>
            </m:e>
          </m:func>
          <m:r>
            <w:rPr>
              <w:rFonts w:ascii="Cambria Math" w:hAnsi="Cambria Math"/>
              <w:lang w:val="en-US"/>
            </w:rPr>
            <m:t xml:space="preserve"> </m:t>
          </m:r>
        </m:oMath>
      </m:oMathPara>
    </w:p>
    <w:p w:rsidR="00A3534D" w:rsidRPr="003E570F" w:rsidRDefault="00A3534D" w:rsidP="00A3534D">
      <w:pPr>
        <w:rPr>
          <w:lang w:val="en-US"/>
        </w:rPr>
      </w:pPr>
      <w:r w:rsidRPr="003E570F">
        <w:rPr>
          <w:lang w:val="en-US"/>
        </w:rPr>
        <w:t>Where:</w:t>
      </w:r>
    </w:p>
    <w:p w:rsidR="003E570F" w:rsidRPr="003E570F" w:rsidRDefault="006E5B0B" w:rsidP="003E570F">
      <w:pPr>
        <w:pStyle w:val="Paragraphedeliste"/>
        <w:numPr>
          <w:ilvl w:val="0"/>
          <w:numId w:val="27"/>
        </w:numPr>
        <w:rPr>
          <w:rFonts w:eastAsiaTheme="minorEastAsia"/>
          <w:lang w:val="en-US"/>
        </w:rPr>
      </w:pPr>
      <m:oMath>
        <m:d>
          <m:dPr>
            <m:begChr m:val="‖"/>
            <m:endChr m:val="‖"/>
            <m:ctrlPr>
              <w:rPr>
                <w:rFonts w:ascii="Cambria Math" w:eastAsiaTheme="minorEastAsia" w:hAnsi="Cambria Math"/>
                <w:i/>
                <w:lang w:val="en-US"/>
              </w:rPr>
            </m:ctrlPr>
          </m:dPr>
          <m:e>
            <m:r>
              <w:rPr>
                <w:rFonts w:ascii="Cambria Math" w:eastAsiaTheme="minorEastAsia" w:hAnsi="Cambria Math"/>
                <w:lang w:val="en-US"/>
              </w:rPr>
              <m:t>M</m:t>
            </m:r>
          </m:e>
        </m:d>
      </m:oMath>
      <w:r w:rsidR="008B32E2" w:rsidRPr="003E570F">
        <w:rPr>
          <w:rFonts w:eastAsiaTheme="minorEastAsia"/>
          <w:lang w:val="en-US"/>
        </w:rPr>
        <w:t xml:space="preserve"> is the </w:t>
      </w:r>
      <w:r w:rsidR="002455E1">
        <w:rPr>
          <w:rFonts w:eastAsiaTheme="minorEastAsia"/>
          <w:lang w:val="en-US"/>
        </w:rPr>
        <w:t>“</w:t>
      </w:r>
      <w:r w:rsidR="003E570F" w:rsidRPr="002455E1">
        <w:rPr>
          <w:rFonts w:eastAsiaTheme="minorEastAsia"/>
          <w:i/>
          <w:lang w:val="en-US"/>
        </w:rPr>
        <w:t>weighted MDEX</w:t>
      </w:r>
      <w:r w:rsidR="008B32E2" w:rsidRPr="002455E1">
        <w:rPr>
          <w:rFonts w:eastAsiaTheme="minorEastAsia"/>
          <w:i/>
          <w:lang w:val="en-US"/>
        </w:rPr>
        <w:t xml:space="preserve"> norm</w:t>
      </w:r>
      <w:r w:rsidR="002455E1">
        <w:rPr>
          <w:rFonts w:eastAsiaTheme="minorEastAsia"/>
          <w:i/>
          <w:lang w:val="en-US"/>
        </w:rPr>
        <w:t>”</w:t>
      </w:r>
      <w:r w:rsidR="008B32E2" w:rsidRPr="003E570F">
        <w:rPr>
          <w:rFonts w:eastAsiaTheme="minorEastAsia"/>
          <w:lang w:val="en-US"/>
        </w:rPr>
        <w:t xml:space="preserve"> defined as </w:t>
      </w:r>
    </w:p>
    <w:p w:rsidR="003E570F" w:rsidRPr="003E570F" w:rsidRDefault="006E5B0B" w:rsidP="003E570F">
      <w:pPr>
        <w:pStyle w:val="Paragraphedeliste"/>
        <w:ind w:left="0"/>
        <w:rPr>
          <w:lang w:val="en-US"/>
        </w:rPr>
      </w:pPr>
      <m:oMathPara>
        <m:oMathParaPr>
          <m:jc m:val="center"/>
        </m:oMathParaPr>
        <m:oMath>
          <m:d>
            <m:dPr>
              <m:begChr m:val="‖"/>
              <m:endChr m:val="‖"/>
              <m:ctrlPr>
                <w:rPr>
                  <w:rFonts w:ascii="Cambria Math" w:eastAsiaTheme="minorEastAsia" w:hAnsi="Cambria Math"/>
                  <w:i/>
                  <w:lang w:val="en-US"/>
                </w:rPr>
              </m:ctrlPr>
            </m:dPr>
            <m:e>
              <m:r>
                <m:rPr>
                  <m:sty m:val="b"/>
                </m:rPr>
                <w:rPr>
                  <w:rFonts w:ascii="Cambria Math" w:hAnsi="Cambria Math"/>
                  <w:lang w:val="en-US"/>
                </w:rPr>
                <m:t>A-B</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N²</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 xml:space="preserve"> sign(i-j)(</m:t>
                  </m:r>
                  <m:sSub>
                    <m:sSubPr>
                      <m:ctrlPr>
                        <w:rPr>
                          <w:rFonts w:ascii="Cambria Math" w:hAnsi="Cambria Math"/>
                          <w:b/>
                          <w:i/>
                          <w:lang w:val="en-US"/>
                        </w:rPr>
                      </m:ctrlPr>
                    </m:sSubPr>
                    <m:e>
                      <m:r>
                        <m:rPr>
                          <m:sty m:val="b"/>
                        </m:rPr>
                        <w:rPr>
                          <w:rFonts w:ascii="Cambria Math" w:hAnsi="Cambria Math"/>
                          <w:lang w:val="en-US"/>
                        </w:rPr>
                        <m:t>A</m:t>
                      </m:r>
                    </m:e>
                    <m:sub>
                      <m:r>
                        <m:rPr>
                          <m:sty m:val="bi"/>
                        </m:rPr>
                        <w:rPr>
                          <w:rFonts w:ascii="Cambria Math" w:hAnsi="Cambria Math"/>
                          <w:lang w:val="en-US"/>
                        </w:rPr>
                        <m:t>i,j</m:t>
                      </m:r>
                    </m:sub>
                  </m:sSub>
                  <m:r>
                    <w:rPr>
                      <w:rFonts w:ascii="Cambria Math" w:hAnsi="Cambria Math"/>
                      <w:lang w:val="en-US"/>
                    </w:rPr>
                    <m:t>-</m:t>
                  </m:r>
                  <m:sSub>
                    <m:sSubPr>
                      <m:ctrlPr>
                        <w:rPr>
                          <w:rFonts w:ascii="Cambria Math" w:hAnsi="Cambria Math"/>
                          <w:i/>
                          <w:lang w:val="en-US"/>
                        </w:rPr>
                      </m:ctrlPr>
                    </m:sSubPr>
                    <m:e>
                      <m:r>
                        <m:rPr>
                          <m:sty m:val="b"/>
                        </m:rPr>
                        <w:rPr>
                          <w:rFonts w:ascii="Cambria Math" w:hAnsi="Cambria Math"/>
                          <w:lang w:val="en-US"/>
                        </w:rPr>
                        <m:t>B</m:t>
                      </m:r>
                    </m:e>
                    <m:sub>
                      <m:r>
                        <w:rPr>
                          <w:rFonts w:ascii="Cambria Math" w:hAnsi="Cambria Math"/>
                          <w:lang w:val="en-US"/>
                        </w:rPr>
                        <m:t>i,j</m:t>
                      </m:r>
                    </m:sub>
                  </m:sSub>
                  <m:r>
                    <w:rPr>
                      <w:rFonts w:ascii="Cambria Math" w:hAnsi="Cambria Math"/>
                      <w:lang w:val="en-US"/>
                    </w:rPr>
                    <m:t>)</m:t>
                  </m:r>
                </m:e>
              </m:nary>
            </m:e>
          </m:nary>
        </m:oMath>
      </m:oMathPara>
    </w:p>
    <w:p w:rsidR="008B32E2" w:rsidRPr="003E570F" w:rsidRDefault="003E570F" w:rsidP="00A3534D">
      <w:pPr>
        <w:pStyle w:val="Paragraphedeliste"/>
        <w:numPr>
          <w:ilvl w:val="0"/>
          <w:numId w:val="27"/>
        </w:numPr>
        <w:rPr>
          <w:lang w:val="en-US"/>
        </w:rPr>
      </w:pPr>
      <m:oMath>
        <m:r>
          <w:rPr>
            <w:rFonts w:ascii="Cambria Math" w:hAnsi="Cambria Math"/>
            <w:lang w:val="en-US"/>
          </w:rPr>
          <m:t>N</m:t>
        </m:r>
      </m:oMath>
      <w:r w:rsidRPr="003E570F">
        <w:rPr>
          <w:rFonts w:eastAsiaTheme="minorEastAsia"/>
          <w:lang w:val="en-US"/>
        </w:rPr>
        <w:t xml:space="preserve"> is the number of row of the matrix</w:t>
      </w:r>
    </w:p>
    <w:p w:rsidR="003E570F" w:rsidRPr="003E570F" w:rsidRDefault="006E5B0B" w:rsidP="00A3534D">
      <w:pPr>
        <w:pStyle w:val="Paragraphedeliste"/>
        <w:numPr>
          <w:ilvl w:val="0"/>
          <w:numId w:val="27"/>
        </w:numPr>
        <w:rPr>
          <w:lang w:val="en-US"/>
        </w:rPr>
      </w:pP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oMath>
      <w:r w:rsidR="003E570F" w:rsidRPr="003E570F">
        <w:rPr>
          <w:rFonts w:eastAsiaTheme="minorEastAsia"/>
          <w:lang w:val="en-US"/>
        </w:rPr>
        <w:t xml:space="preserve"> is </w:t>
      </w:r>
      <w:r w:rsidR="003E570F" w:rsidRPr="003E570F">
        <w:rPr>
          <w:lang w:val="en-US"/>
        </w:rPr>
        <w:t>the number of observation</w:t>
      </w:r>
      <w:r w:rsidR="002455E1">
        <w:rPr>
          <w:lang w:val="en-US"/>
        </w:rPr>
        <w:t>s</w:t>
      </w:r>
      <w:r w:rsidR="003E570F" w:rsidRPr="003E570F">
        <w:rPr>
          <w:lang w:val="en-US"/>
        </w:rPr>
        <w:t xml:space="preserve"> on the row </w:t>
      </w:r>
      <m:oMath>
        <m:r>
          <w:rPr>
            <w:rFonts w:ascii="Cambria Math" w:hAnsi="Cambria Math"/>
            <w:lang w:val="en-US"/>
          </w:rPr>
          <m:t>i</m:t>
        </m:r>
      </m:oMath>
      <w:r w:rsidR="003E570F" w:rsidRPr="003E570F">
        <w:rPr>
          <w:lang w:val="en-US"/>
        </w:rPr>
        <w:t xml:space="preserve"> of the PIT matrix</w:t>
      </w:r>
    </w:p>
    <w:p w:rsidR="008B32E2" w:rsidRDefault="008B32E2" w:rsidP="003A1F4A">
      <w:pPr>
        <w:jc w:val="both"/>
        <w:rPr>
          <w:rFonts w:eastAsiaTheme="minorEastAsia"/>
          <w:bCs/>
          <w:sz w:val="22"/>
          <w:lang w:val="en-US" w:eastAsia="en-US"/>
        </w:rPr>
      </w:pPr>
      <w:r w:rsidRPr="003E570F">
        <w:rPr>
          <w:rFonts w:eastAsiaTheme="minorHAnsi"/>
          <w:lang w:val="en-US"/>
        </w:rPr>
        <w:t xml:space="preserve">Note that, given two matrices </w:t>
      </w:r>
      <m:oMath>
        <m:r>
          <w:rPr>
            <w:rFonts w:ascii="Cambria Math" w:eastAsiaTheme="minorHAnsi" w:hAnsi="Cambria Math"/>
            <w:lang w:val="en-US"/>
          </w:rPr>
          <m:t>A</m:t>
        </m:r>
      </m:oMath>
      <w:r w:rsidRPr="003E570F">
        <w:rPr>
          <w:rFonts w:eastAsiaTheme="minorEastAsia"/>
          <w:lang w:val="en-US"/>
        </w:rPr>
        <w:t xml:space="preserve"> </w:t>
      </w:r>
      <w:proofErr w:type="gramStart"/>
      <w:r w:rsidRPr="003E570F">
        <w:rPr>
          <w:rFonts w:eastAsiaTheme="minorEastAsia"/>
          <w:lang w:val="en-US"/>
        </w:rPr>
        <w:t xml:space="preserve">and </w:t>
      </w:r>
      <w:proofErr w:type="gramEnd"/>
      <m:oMath>
        <m:r>
          <w:rPr>
            <w:rFonts w:ascii="Cambria Math" w:eastAsiaTheme="minorEastAsia" w:hAnsi="Cambria Math"/>
            <w:lang w:val="en-US"/>
          </w:rPr>
          <m:t>B</m:t>
        </m:r>
      </m:oMath>
      <w:r w:rsidRPr="003E570F">
        <w:rPr>
          <w:rFonts w:eastAsiaTheme="minorEastAsia"/>
          <w:lang w:val="en-US"/>
        </w:rPr>
        <w:t xml:space="preserve">, </w:t>
      </w:r>
      <m:oMath>
        <m:d>
          <m:dPr>
            <m:begChr m:val="‖"/>
            <m:endChr m:val="‖"/>
            <m:ctrlPr>
              <w:rPr>
                <w:rFonts w:ascii="Cambria Math" w:eastAsiaTheme="minorEastAsia" w:hAnsi="Cambria Math" w:cs="Helvetica-Bold"/>
                <w:bCs/>
                <w:i/>
                <w:sz w:val="22"/>
                <w:lang w:val="en-US" w:eastAsia="en-US"/>
              </w:rPr>
            </m:ctrlPr>
          </m:dPr>
          <m:e>
            <m:r>
              <w:rPr>
                <w:rFonts w:ascii="Cambria Math" w:eastAsiaTheme="minorEastAsia" w:hAnsi="Cambria Math"/>
                <w:lang w:val="en-US"/>
              </w:rPr>
              <m:t>A-B</m:t>
            </m:r>
          </m:e>
        </m:d>
        <m:r>
          <w:rPr>
            <w:rFonts w:ascii="Cambria Math" w:eastAsiaTheme="minorEastAsia" w:hAnsi="Cambria Math" w:cs="Helvetica-Bold"/>
            <w:sz w:val="22"/>
            <w:lang w:val="en-US" w:eastAsia="en-US"/>
          </w:rPr>
          <m:t>=0</m:t>
        </m:r>
      </m:oMath>
      <w:r w:rsidRPr="003E570F">
        <w:rPr>
          <w:rFonts w:eastAsiaTheme="minorEastAsia"/>
          <w:bCs/>
          <w:sz w:val="22"/>
          <w:lang w:val="en-US" w:eastAsia="en-US"/>
        </w:rPr>
        <w:t xml:space="preserve"> </w:t>
      </w:r>
      <w:r w:rsidRPr="003E570F">
        <w:rPr>
          <w:rFonts w:eastAsiaTheme="minorEastAsia"/>
          <w:bCs/>
          <w:lang w:val="en-US" w:eastAsia="en-US"/>
        </w:rPr>
        <w:t xml:space="preserve">implies that </w:t>
      </w:r>
      <m:oMath>
        <m:r>
          <w:rPr>
            <w:rFonts w:ascii="Cambria Math" w:eastAsiaTheme="minorEastAsia" w:hAnsi="Cambria Math"/>
            <w:sz w:val="22"/>
            <w:lang w:val="en-US" w:eastAsia="en-US"/>
          </w:rPr>
          <m:t>A=B</m:t>
        </m:r>
      </m:oMath>
      <w:r w:rsidRPr="003E570F">
        <w:rPr>
          <w:rFonts w:eastAsiaTheme="minorEastAsia"/>
          <w:bCs/>
          <w:sz w:val="22"/>
          <w:lang w:val="en-US" w:eastAsia="en-US"/>
        </w:rPr>
        <w:t>.</w:t>
      </w:r>
      <w:r w:rsidRPr="008746D9">
        <w:rPr>
          <w:rFonts w:eastAsiaTheme="minorEastAsia"/>
          <w:bCs/>
          <w:sz w:val="22"/>
          <w:lang w:val="en-US" w:eastAsia="en-US"/>
        </w:rPr>
        <w:t xml:space="preserve"> </w:t>
      </w:r>
    </w:p>
    <w:p w:rsidR="002455E1" w:rsidRPr="00731A20" w:rsidRDefault="002455E1" w:rsidP="003A1F4A">
      <w:pPr>
        <w:jc w:val="both"/>
        <w:rPr>
          <w:rFonts w:eastAsiaTheme="minorHAnsi"/>
          <w:lang w:val="en-US"/>
        </w:rPr>
      </w:pPr>
      <w:r w:rsidRPr="00731A20">
        <w:rPr>
          <w:rFonts w:eastAsiaTheme="minorHAnsi"/>
          <w:lang w:val="en-US"/>
        </w:rPr>
        <w:t xml:space="preserve">The choice </w:t>
      </w:r>
      <w:r>
        <w:rPr>
          <w:rFonts w:eastAsiaTheme="minorHAnsi"/>
          <w:lang w:val="en-US"/>
        </w:rPr>
        <w:t xml:space="preserve">of this definition of distance between modeled and observed matrix upon other existing distances is justified by quantitative studies described in part </w:t>
      </w:r>
      <w:r>
        <w:rPr>
          <w:szCs w:val="20"/>
          <w:lang w:val="en-US"/>
        </w:rPr>
        <w:fldChar w:fldCharType="begin"/>
      </w:r>
      <w:r>
        <w:rPr>
          <w:szCs w:val="20"/>
          <w:lang w:val="en-US"/>
        </w:rPr>
        <w:instrText xml:space="preserve"> REF _Ref522638677 \r \h </w:instrText>
      </w:r>
      <w:r w:rsidR="003A1F4A">
        <w:rPr>
          <w:szCs w:val="20"/>
          <w:lang w:val="en-US"/>
        </w:rPr>
        <w:instrText xml:space="preserve"> \* MERGEFORMAT </w:instrText>
      </w:r>
      <w:r>
        <w:rPr>
          <w:szCs w:val="20"/>
          <w:lang w:val="en-US"/>
        </w:rPr>
      </w:r>
      <w:r>
        <w:rPr>
          <w:szCs w:val="20"/>
          <w:lang w:val="en-US"/>
        </w:rPr>
        <w:fldChar w:fldCharType="separate"/>
      </w:r>
      <w:proofErr w:type="spellStart"/>
      <w:r>
        <w:rPr>
          <w:szCs w:val="20"/>
          <w:lang w:val="en-US"/>
        </w:rPr>
        <w:t>III.f</w:t>
      </w:r>
      <w:proofErr w:type="spellEnd"/>
      <w:r>
        <w:rPr>
          <w:szCs w:val="20"/>
          <w:lang w:val="en-US"/>
        </w:rPr>
        <w:fldChar w:fldCharType="end"/>
      </w:r>
      <w:r>
        <w:rPr>
          <w:szCs w:val="20"/>
          <w:lang w:val="en-US"/>
        </w:rPr>
        <w:t>.</w:t>
      </w:r>
    </w:p>
    <w:p w:rsidR="008B32E2" w:rsidRPr="008746D9" w:rsidRDefault="008B32E2" w:rsidP="008B32E2">
      <w:pPr>
        <w:pStyle w:val="Sous-titre"/>
        <w:rPr>
          <w:rFonts w:eastAsiaTheme="minorHAnsi"/>
          <w:lang w:val="en-US"/>
        </w:rPr>
      </w:pPr>
      <w:r w:rsidRPr="008746D9">
        <w:rPr>
          <w:rFonts w:eastAsiaTheme="minorHAnsi"/>
          <w:lang w:val="en-US"/>
        </w:rPr>
        <w:t xml:space="preserve">Optimization routine </w:t>
      </w:r>
    </w:p>
    <w:p w:rsidR="00130197" w:rsidRDefault="008B32E2" w:rsidP="003A1F4A">
      <w:pPr>
        <w:jc w:val="both"/>
        <w:rPr>
          <w:rFonts w:eastAsiaTheme="minorHAnsi"/>
          <w:lang w:val="en-US"/>
        </w:rPr>
      </w:pPr>
      <w:r w:rsidRPr="008746D9">
        <w:rPr>
          <w:rFonts w:eastAsiaTheme="minorHAnsi"/>
          <w:lang w:val="en-US"/>
        </w:rPr>
        <w:t xml:space="preserve">The </w:t>
      </w:r>
      <w:proofErr w:type="spellStart"/>
      <w:r w:rsidRPr="008746D9">
        <w:rPr>
          <w:rFonts w:eastAsiaTheme="minorHAnsi"/>
          <w:lang w:val="en-US"/>
        </w:rPr>
        <w:t>Broyden</w:t>
      </w:r>
      <w:proofErr w:type="spellEnd"/>
      <w:r w:rsidRPr="008746D9">
        <w:rPr>
          <w:rFonts w:eastAsiaTheme="minorHAnsi"/>
          <w:lang w:val="en-US"/>
        </w:rPr>
        <w:t>-Fletcher-Goldfarb-</w:t>
      </w:r>
      <w:proofErr w:type="spellStart"/>
      <w:r w:rsidRPr="008746D9">
        <w:rPr>
          <w:rFonts w:eastAsiaTheme="minorHAnsi"/>
          <w:lang w:val="en-US"/>
        </w:rPr>
        <w:t>Shanno</w:t>
      </w:r>
      <w:proofErr w:type="spellEnd"/>
      <w:r w:rsidRPr="008746D9">
        <w:rPr>
          <w:rFonts w:eastAsiaTheme="minorHAnsi"/>
          <w:lang w:val="en-US"/>
        </w:rPr>
        <w:t xml:space="preserve"> algorithm is used. Multiple runs of the algorithm are performed starting from different initial </w:t>
      </w:r>
      <m:oMath>
        <m:sSup>
          <m:sSupPr>
            <m:ctrlPr>
              <w:rPr>
                <w:rFonts w:ascii="Cambria Math" w:eastAsiaTheme="minorHAnsi" w:hAnsi="Cambria Math"/>
                <w:i/>
                <w:lang w:val="en-US"/>
              </w:rPr>
            </m:ctrlPr>
          </m:sSupPr>
          <m:e>
            <m:r>
              <w:rPr>
                <w:rFonts w:ascii="Cambria Math" w:eastAsiaTheme="minorHAnsi" w:hAnsi="Cambria Math"/>
                <w:lang w:val="en-US"/>
              </w:rPr>
              <m:t>Z</m:t>
            </m:r>
          </m:e>
          <m:sup>
            <m:r>
              <w:rPr>
                <w:rFonts w:ascii="Cambria Math" w:eastAsiaTheme="minorHAnsi" w:hAnsi="Cambria Math"/>
                <w:lang w:val="en-US"/>
              </w:rPr>
              <m:t>M</m:t>
            </m:r>
          </m:sup>
        </m:sSup>
      </m:oMath>
      <w:r w:rsidRPr="008746D9">
        <w:rPr>
          <w:rFonts w:eastAsiaTheme="minorEastAsia"/>
          <w:lang w:val="en-US"/>
        </w:rPr>
        <w:t xml:space="preserve"> </w:t>
      </w:r>
      <w:r w:rsidRPr="008746D9">
        <w:rPr>
          <w:rFonts w:eastAsiaTheme="minorHAnsi"/>
          <w:lang w:val="en-US"/>
        </w:rPr>
        <w:t xml:space="preserve">levels. The global minimum is retained. </w:t>
      </w:r>
    </w:p>
    <w:p w:rsidR="002455E1" w:rsidRDefault="00130197" w:rsidP="003A1F4A">
      <w:pPr>
        <w:jc w:val="both"/>
        <w:rPr>
          <w:rFonts w:eastAsiaTheme="minorHAnsi"/>
          <w:lang w:val="en-US"/>
        </w:rPr>
      </w:pPr>
      <w:r>
        <w:rPr>
          <w:rFonts w:eastAsiaTheme="minorHAnsi"/>
          <w:lang w:val="en-US"/>
        </w:rPr>
        <w:t xml:space="preserve">This alternative choice has been </w:t>
      </w:r>
      <w:proofErr w:type="gramStart"/>
      <w:r>
        <w:rPr>
          <w:rFonts w:eastAsiaTheme="minorHAnsi"/>
          <w:lang w:val="en-US"/>
        </w:rPr>
        <w:t>tested,</w:t>
      </w:r>
      <w:proofErr w:type="gramEnd"/>
      <w:r>
        <w:rPr>
          <w:rFonts w:eastAsiaTheme="minorHAnsi"/>
          <w:lang w:val="en-US"/>
        </w:rPr>
        <w:t xml:space="preserve"> it is faster and leads to the same result: </w:t>
      </w:r>
      <w:r w:rsidR="002455E1">
        <w:rPr>
          <w:rFonts w:eastAsiaTheme="minorHAnsi"/>
          <w:lang w:val="en-US"/>
        </w:rPr>
        <w:t xml:space="preserve">The global minimum is researched by a process of two iterations: </w:t>
      </w:r>
    </w:p>
    <w:p w:rsidR="002455E1" w:rsidRPr="00731A20" w:rsidRDefault="002455E1" w:rsidP="00731A20">
      <w:pPr>
        <w:pStyle w:val="Paragraphedeliste"/>
        <w:numPr>
          <w:ilvl w:val="0"/>
          <w:numId w:val="47"/>
        </w:numPr>
        <w:rPr>
          <w:lang w:val="en-US"/>
        </w:rPr>
      </w:pPr>
      <w:r>
        <w:rPr>
          <w:lang w:val="en-US"/>
        </w:rPr>
        <w:t>T</w:t>
      </w:r>
      <w:r w:rsidRPr="002455E1">
        <w:rPr>
          <w:lang w:val="en-US"/>
        </w:rPr>
        <w:t xml:space="preserve">esting all possible values of </w:t>
      </w:r>
      <m:oMath>
        <m:d>
          <m:dPr>
            <m:begChr m:val="‖"/>
            <m:endChr m:val="‖"/>
            <m:ctrlPr>
              <w:rPr>
                <w:rFonts w:ascii="Cambria Math" w:hAnsi="Cambria Math"/>
                <w:i/>
                <w:lang w:val="en-US"/>
              </w:rPr>
            </m:ctrlPr>
          </m:dPr>
          <m:e>
            <m:r>
              <w:rPr>
                <w:rFonts w:ascii="Cambria Math" w:hAnsi="Cambria Math"/>
                <w:lang w:val="en-US"/>
              </w:rPr>
              <m:t>M</m:t>
            </m:r>
            <m:d>
              <m:dPr>
                <m:ctrlPr>
                  <w:rPr>
                    <w:rFonts w:ascii="Cambria Math" w:hAnsi="Cambria Math"/>
                    <w:i/>
                    <w:lang w:val="en-US"/>
                  </w:rPr>
                </m:ctrlPr>
              </m:dPr>
              <m:e>
                <m:r>
                  <w:rPr>
                    <w:rFonts w:ascii="Cambria Math" w:hAnsi="Cambria Math"/>
                    <w:lang w:val="en-US"/>
                  </w:rPr>
                  <m:t>Z</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t</m:t>
                </m:r>
              </m:sub>
              <m:sup>
                <m:r>
                  <w:rPr>
                    <w:rFonts w:ascii="Cambria Math" w:hAnsi="Cambria Math"/>
                    <w:lang w:val="en-US"/>
                  </w:rPr>
                  <m:t>PIT</m:t>
                </m:r>
              </m:sup>
            </m:sSubSup>
          </m:e>
        </m:d>
        <m:r>
          <w:rPr>
            <w:rFonts w:ascii="Cambria Math" w:hAnsi="Cambria Math"/>
            <w:lang w:val="en-US"/>
          </w:rPr>
          <m:t xml:space="preserve"> </m:t>
        </m:r>
      </m:oMath>
      <w:r w:rsidRPr="002455E1">
        <w:rPr>
          <w:rFonts w:eastAsiaTheme="minorEastAsia"/>
          <w:lang w:val="en-US"/>
        </w:rPr>
        <w:t xml:space="preserve">for </w:t>
      </w:r>
      <m:oMath>
        <m:r>
          <w:rPr>
            <w:rFonts w:ascii="Cambria Math" w:eastAsiaTheme="minorEastAsia" w:hAnsi="Cambria Math"/>
            <w:lang w:val="en-US"/>
          </w:rPr>
          <m:t>Z</m:t>
        </m:r>
      </m:oMath>
      <w:r w:rsidRPr="002455E1">
        <w:rPr>
          <w:rFonts w:eastAsiaTheme="minorEastAsia"/>
          <w:lang w:val="en-US"/>
        </w:rPr>
        <w:t xml:space="preserve"> ranging from -3 to +3 with a step of 0.1.</w:t>
      </w:r>
      <w:r>
        <w:rPr>
          <w:rFonts w:eastAsiaTheme="minorEastAsia"/>
          <w:lang w:val="en-US"/>
        </w:rPr>
        <w:t xml:space="preserve"> The minimum argument is found and </w:t>
      </w:r>
      <w:r w:rsidR="00EC792D">
        <w:rPr>
          <w:rFonts w:eastAsiaTheme="minorEastAsia"/>
          <w:lang w:val="en-US"/>
        </w:rPr>
        <w:t>denoted</w:t>
      </w:r>
      <m:oMath>
        <m:sSup>
          <m:sSupPr>
            <m:ctrlPr>
              <w:rPr>
                <w:rFonts w:ascii="Cambria Math" w:eastAsiaTheme="minorEastAsia" w:hAnsi="Cambria Math"/>
                <w:i/>
                <w:lang w:val="en-US"/>
              </w:rPr>
            </m:ctrlPr>
          </m:sSupPr>
          <m:e>
            <m:r>
              <w:rPr>
                <w:rFonts w:ascii="Cambria Math" w:eastAsiaTheme="minorEastAsia" w:hAnsi="Cambria Math"/>
                <w:lang w:val="en-US"/>
              </w:rPr>
              <m:t xml:space="preserve"> Z</m:t>
            </m:r>
          </m:e>
          <m:sup>
            <m:r>
              <w:rPr>
                <w:rFonts w:ascii="Cambria Math" w:eastAsiaTheme="minorEastAsia" w:hAnsi="Cambria Math"/>
                <w:lang w:val="en-US"/>
              </w:rPr>
              <m:t>*1</m:t>
            </m:r>
          </m:sup>
        </m:sSup>
      </m:oMath>
      <w:r>
        <w:rPr>
          <w:rFonts w:eastAsiaTheme="minorEastAsia"/>
          <w:lang w:val="en-US"/>
        </w:rPr>
        <w:t xml:space="preserve">. </w:t>
      </w:r>
    </w:p>
    <w:p w:rsidR="00EC792D" w:rsidRPr="00130197" w:rsidRDefault="00EC792D" w:rsidP="00130197">
      <w:pPr>
        <w:pStyle w:val="Paragraphedeliste"/>
        <w:numPr>
          <w:ilvl w:val="0"/>
          <w:numId w:val="47"/>
        </w:numPr>
        <w:rPr>
          <w:lang w:val="en-US"/>
        </w:rPr>
      </w:pPr>
      <w:r>
        <w:rPr>
          <w:lang w:val="en-US"/>
        </w:rPr>
        <w:t xml:space="preserve">Testing all possible values of </w:t>
      </w:r>
      <m:oMath>
        <m:d>
          <m:dPr>
            <m:begChr m:val="‖"/>
            <m:endChr m:val="‖"/>
            <m:ctrlPr>
              <w:rPr>
                <w:rFonts w:ascii="Cambria Math" w:hAnsi="Cambria Math"/>
                <w:i/>
                <w:lang w:val="en-US"/>
              </w:rPr>
            </m:ctrlPr>
          </m:dPr>
          <m:e>
            <m:r>
              <w:rPr>
                <w:rFonts w:ascii="Cambria Math" w:hAnsi="Cambria Math"/>
                <w:lang w:val="en-US"/>
              </w:rPr>
              <m:t>M</m:t>
            </m:r>
            <m:d>
              <m:dPr>
                <m:ctrlPr>
                  <w:rPr>
                    <w:rFonts w:ascii="Cambria Math" w:hAnsi="Cambria Math"/>
                    <w:i/>
                    <w:lang w:val="en-US"/>
                  </w:rPr>
                </m:ctrlPr>
              </m:dPr>
              <m:e>
                <m:r>
                  <w:rPr>
                    <w:rFonts w:ascii="Cambria Math" w:hAnsi="Cambria Math"/>
                    <w:lang w:val="en-US"/>
                  </w:rPr>
                  <m:t>Z</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t</m:t>
                </m:r>
              </m:sub>
              <m:sup>
                <m:r>
                  <w:rPr>
                    <w:rFonts w:ascii="Cambria Math" w:hAnsi="Cambria Math"/>
                    <w:lang w:val="en-US"/>
                  </w:rPr>
                  <m:t>PIT</m:t>
                </m:r>
              </m:sup>
            </m:sSubSup>
          </m:e>
        </m:d>
      </m:oMath>
      <w:r w:rsidRPr="00EC792D">
        <w:rPr>
          <w:rFonts w:eastAsiaTheme="minorEastAsia"/>
          <w:lang w:val="en-US"/>
        </w:rPr>
        <w:t xml:space="preserve"> </w:t>
      </w:r>
      <w:r w:rsidRPr="002455E1">
        <w:rPr>
          <w:rFonts w:eastAsiaTheme="minorEastAsia"/>
          <w:lang w:val="en-US"/>
        </w:rPr>
        <w:t xml:space="preserve">for </w:t>
      </w:r>
      <m:oMath>
        <m:r>
          <w:rPr>
            <w:rFonts w:ascii="Cambria Math" w:eastAsiaTheme="minorEastAsia" w:hAnsi="Cambria Math"/>
            <w:lang w:val="en-US"/>
          </w:rPr>
          <m:t>Z</m:t>
        </m:r>
      </m:oMath>
      <w:r>
        <w:rPr>
          <w:rFonts w:eastAsiaTheme="minorEastAsia"/>
          <w:lang w:val="en-US"/>
        </w:rPr>
        <w:t xml:space="preserve"> ranging from </w:t>
      </w:r>
      <m:oMath>
        <m:sSup>
          <m:sSupPr>
            <m:ctrlPr>
              <w:rPr>
                <w:rFonts w:ascii="Cambria Math" w:eastAsiaTheme="minorEastAsia" w:hAnsi="Cambria Math"/>
                <w:i/>
                <w:lang w:val="en-US"/>
              </w:rPr>
            </m:ctrlPr>
          </m:sSupPr>
          <m:e>
            <m:r>
              <w:rPr>
                <w:rFonts w:ascii="Cambria Math" w:eastAsiaTheme="minorEastAsia" w:hAnsi="Cambria Math"/>
                <w:lang w:val="en-US"/>
              </w:rPr>
              <m:t>Z</m:t>
            </m:r>
          </m:e>
          <m:sup>
            <m:r>
              <w:rPr>
                <w:rFonts w:ascii="Cambria Math" w:eastAsiaTheme="minorEastAsia" w:hAnsi="Cambria Math"/>
                <w:lang w:val="en-US"/>
              </w:rPr>
              <m:t>*1</m:t>
            </m:r>
          </m:sup>
        </m:sSup>
        <m:r>
          <w:rPr>
            <w:rFonts w:ascii="Cambria Math" w:eastAsiaTheme="minorEastAsia" w:hAnsi="Cambria Math"/>
            <w:lang w:val="en-US"/>
          </w:rPr>
          <m:t>-0.1</m:t>
        </m:r>
      </m:oMath>
      <w:r w:rsidRPr="002455E1">
        <w:rPr>
          <w:rFonts w:eastAsiaTheme="minorEastAsia"/>
          <w:lang w:val="en-US"/>
        </w:rPr>
        <w:t xml:space="preserve"> to </w:t>
      </w:r>
      <m:oMath>
        <m:sSup>
          <m:sSupPr>
            <m:ctrlPr>
              <w:rPr>
                <w:rFonts w:ascii="Cambria Math" w:eastAsiaTheme="minorEastAsia" w:hAnsi="Cambria Math"/>
                <w:i/>
                <w:lang w:val="en-US"/>
              </w:rPr>
            </m:ctrlPr>
          </m:sSupPr>
          <m:e>
            <m:r>
              <w:rPr>
                <w:rFonts w:ascii="Cambria Math" w:eastAsiaTheme="minorEastAsia" w:hAnsi="Cambria Math"/>
                <w:lang w:val="en-US"/>
              </w:rPr>
              <m:t>Z</m:t>
            </m:r>
          </m:e>
          <m:sup>
            <m:r>
              <w:rPr>
                <w:rFonts w:ascii="Cambria Math" w:eastAsiaTheme="minorEastAsia" w:hAnsi="Cambria Math"/>
                <w:lang w:val="en-US"/>
              </w:rPr>
              <m:t>*1</m:t>
            </m:r>
          </m:sup>
        </m:sSup>
        <m:r>
          <w:rPr>
            <w:rFonts w:ascii="Cambria Math" w:eastAsiaTheme="minorEastAsia" w:hAnsi="Cambria Math"/>
            <w:lang w:val="en-US"/>
          </w:rPr>
          <m:t>+0.1</m:t>
        </m:r>
      </m:oMath>
      <w:r w:rsidRPr="002455E1">
        <w:rPr>
          <w:rFonts w:eastAsiaTheme="minorEastAsia"/>
          <w:lang w:val="en-US"/>
        </w:rPr>
        <w:t xml:space="preserve"> with a step of 0.</w:t>
      </w:r>
      <w:r>
        <w:rPr>
          <w:rFonts w:eastAsiaTheme="minorEastAsia"/>
          <w:lang w:val="en-US"/>
        </w:rPr>
        <w:t>0</w:t>
      </w:r>
      <w:r w:rsidRPr="002455E1">
        <w:rPr>
          <w:rFonts w:eastAsiaTheme="minorEastAsia"/>
          <w:lang w:val="en-US"/>
        </w:rPr>
        <w:t>1.</w:t>
      </w:r>
      <w:r>
        <w:rPr>
          <w:rFonts w:eastAsiaTheme="minorEastAsia"/>
          <w:lang w:val="en-US"/>
        </w:rPr>
        <w:t xml:space="preserve"> The minimum argument is found and denoted</w:t>
      </w:r>
      <m:oMath>
        <m:sSup>
          <m:sSupPr>
            <m:ctrlPr>
              <w:rPr>
                <w:rFonts w:ascii="Cambria Math" w:eastAsiaTheme="minorEastAsia" w:hAnsi="Cambria Math"/>
                <w:i/>
                <w:lang w:val="en-US"/>
              </w:rPr>
            </m:ctrlPr>
          </m:sSupPr>
          <m:e>
            <m:r>
              <w:rPr>
                <w:rFonts w:ascii="Cambria Math" w:eastAsiaTheme="minorEastAsia" w:hAnsi="Cambria Math"/>
                <w:lang w:val="en-US"/>
              </w:rPr>
              <m:t xml:space="preserve"> Z</m:t>
            </m:r>
          </m:e>
          <m:sup>
            <m:r>
              <w:rPr>
                <w:rFonts w:ascii="Cambria Math" w:eastAsiaTheme="minorEastAsia" w:hAnsi="Cambria Math"/>
                <w:lang w:val="en-US"/>
              </w:rPr>
              <m:t>*</m:t>
            </m:r>
          </m:sup>
        </m:sSup>
      </m:oMath>
      <w:r w:rsidR="00130197">
        <w:rPr>
          <w:rFonts w:eastAsiaTheme="minorEastAsia"/>
          <w:lang w:val="en-US"/>
        </w:rPr>
        <w:t>.</w:t>
      </w:r>
    </w:p>
    <w:p w:rsidR="00EE52C2" w:rsidRPr="008746D9" w:rsidRDefault="00EE52C2" w:rsidP="00EE52C2">
      <w:pPr>
        <w:pStyle w:val="Titre2"/>
        <w:rPr>
          <w:lang w:val="en-US"/>
        </w:rPr>
      </w:pPr>
      <w:bookmarkStart w:id="12" w:name="_Ref522631561"/>
      <w:bookmarkStart w:id="13" w:name="_Toc532826391"/>
      <w:r w:rsidRPr="008746D9">
        <w:rPr>
          <w:lang w:val="en-US"/>
        </w:rPr>
        <w:t>Mixing default and migration models</w:t>
      </w:r>
      <w:bookmarkEnd w:id="12"/>
      <w:bookmarkEnd w:id="13"/>
      <w:r w:rsidRPr="008746D9">
        <w:rPr>
          <w:lang w:val="en-US"/>
        </w:rPr>
        <w:t xml:space="preserve"> </w:t>
      </w:r>
    </w:p>
    <w:p w:rsidR="008B32E2" w:rsidRPr="00EE47CF" w:rsidRDefault="008B32E2" w:rsidP="003A1F4A">
      <w:pPr>
        <w:jc w:val="both"/>
        <w:rPr>
          <w:lang w:val="en-US"/>
        </w:rPr>
      </w:pPr>
      <w:r w:rsidRPr="00EE47CF">
        <w:rPr>
          <w:lang w:val="en-US"/>
        </w:rPr>
        <w:lastRenderedPageBreak/>
        <w:t xml:space="preserve">The systemic factor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oMath>
      <w:r w:rsidRPr="00EE47CF">
        <w:rPr>
          <w:lang w:val="en-US"/>
        </w:rPr>
        <w:t xml:space="preserve"> is the key variable that summarizes the macroeconomic scenario. Since defaults are factual and migrations are mostly based on expert judgments sustained by forward looking information, we might assume a different dynamics of the dependence on the scenario. </w:t>
      </w:r>
    </w:p>
    <w:p w:rsidR="00D545DF" w:rsidRPr="00EE47CF" w:rsidRDefault="008B32E2" w:rsidP="003A1F4A">
      <w:pPr>
        <w:jc w:val="both"/>
        <w:rPr>
          <w:lang w:val="en-US"/>
        </w:rPr>
      </w:pPr>
      <w:r w:rsidRPr="00EE47CF">
        <w:rPr>
          <w:lang w:val="en-US"/>
        </w:rPr>
        <w:t>Thus the transitions to non-defaulted states and the probabilities of default are computed separately.</w:t>
      </w:r>
    </w:p>
    <w:p w:rsidR="008B32E2" w:rsidRPr="008746D9" w:rsidRDefault="00D129D9" w:rsidP="003A1F4A">
      <w:pPr>
        <w:jc w:val="both"/>
        <w:rPr>
          <w:lang w:val="en-US"/>
        </w:rPr>
      </w:pPr>
      <w:r w:rsidRPr="00EE47CF">
        <w:rPr>
          <w:lang w:val="en-US"/>
        </w:rPr>
        <w:t>The model used is based on mixing the modeled default vector using the default systemic variable and the modeled migration matrix using the migration systemic variable. To ensure that the model matrix is still a transition matrix (row sums = 1), the diagonal is adjusted.</w:t>
      </w:r>
      <w:r w:rsidRPr="008746D9">
        <w:rPr>
          <w:lang w:val="en-US"/>
        </w:rPr>
        <w:t xml:space="preserve"> </w:t>
      </w:r>
    </w:p>
    <w:p w:rsidR="001353DB" w:rsidRPr="008746D9" w:rsidRDefault="00C10C59" w:rsidP="001353DB">
      <w:pPr>
        <w:pStyle w:val="Titre2"/>
        <w:rPr>
          <w:lang w:val="en-US"/>
        </w:rPr>
      </w:pPr>
      <w:bookmarkStart w:id="14" w:name="_Ref524701441"/>
      <w:bookmarkStart w:id="15" w:name="_Toc532826392"/>
      <w:r w:rsidRPr="008746D9">
        <w:rPr>
          <w:lang w:val="en-US"/>
        </w:rPr>
        <w:t>Forward Looking t</w:t>
      </w:r>
      <w:r w:rsidR="001353DB" w:rsidRPr="008746D9">
        <w:rPr>
          <w:lang w:val="en-US"/>
        </w:rPr>
        <w:t>erm structure default probability</w:t>
      </w:r>
      <w:bookmarkEnd w:id="14"/>
      <w:bookmarkEnd w:id="15"/>
    </w:p>
    <w:p w:rsidR="00FF7720" w:rsidRPr="008746D9" w:rsidRDefault="00FF7720" w:rsidP="003A1F4A">
      <w:pPr>
        <w:jc w:val="both"/>
        <w:rPr>
          <w:lang w:val="en-US"/>
        </w:rPr>
      </w:pPr>
      <w:r w:rsidRPr="008746D9">
        <w:rPr>
          <w:lang w:val="en-US"/>
        </w:rPr>
        <w:t xml:space="preserve">The process above describes the way to retrieve a model migration matrix for 1Y transitions. </w:t>
      </w:r>
    </w:p>
    <w:p w:rsidR="00FF7720" w:rsidRPr="008746D9" w:rsidRDefault="00FF7720" w:rsidP="003A1F4A">
      <w:pPr>
        <w:jc w:val="both"/>
        <w:rPr>
          <w:lang w:val="en-US"/>
        </w:rPr>
      </w:pPr>
      <w:r w:rsidRPr="008746D9">
        <w:rPr>
          <w:lang w:val="en-US"/>
        </w:rPr>
        <w:t>The transitions are supposed to follow a non-homogeneous Markov Chain behavior. This assumption implies that the 2</w:t>
      </w:r>
      <w:r w:rsidRPr="008746D9">
        <w:rPr>
          <w:vertAlign w:val="superscript"/>
          <w:lang w:val="en-US"/>
        </w:rPr>
        <w:t xml:space="preserve"> </w:t>
      </w:r>
      <w:r w:rsidRPr="008746D9">
        <w:rPr>
          <w:lang w:val="en-US"/>
        </w:rPr>
        <w:t>year migration matrix is the multiplication of the 1</w:t>
      </w:r>
      <w:r w:rsidRPr="008746D9">
        <w:rPr>
          <w:vertAlign w:val="superscript"/>
          <w:lang w:val="en-US"/>
        </w:rPr>
        <w:t>st</w:t>
      </w:r>
      <w:r w:rsidRPr="008746D9">
        <w:rPr>
          <w:lang w:val="en-US"/>
        </w:rPr>
        <w:t xml:space="preserve"> and the 2</w:t>
      </w:r>
      <w:r w:rsidRPr="008746D9">
        <w:rPr>
          <w:vertAlign w:val="superscript"/>
          <w:lang w:val="en-US"/>
        </w:rPr>
        <w:t>nd</w:t>
      </w:r>
      <w:r w:rsidRPr="008746D9">
        <w:rPr>
          <w:lang w:val="en-US"/>
        </w:rPr>
        <w:t xml:space="preserve"> 1 year matrices. As a whole, the </w:t>
      </w:r>
      <m:oMath>
        <m:r>
          <w:rPr>
            <w:rFonts w:ascii="Cambria Math" w:hAnsi="Cambria Math"/>
            <w:lang w:val="en-US"/>
          </w:rPr>
          <m:t>t</m:t>
        </m:r>
      </m:oMath>
      <w:r w:rsidRPr="008746D9">
        <w:rPr>
          <w:lang w:val="en-US"/>
        </w:rPr>
        <w:t xml:space="preserve">-th cumulated migration matrix is the product of all 1 year migration </w:t>
      </w:r>
      <w:proofErr w:type="gramStart"/>
      <w:r w:rsidRPr="008746D9">
        <w:rPr>
          <w:lang w:val="en-US"/>
        </w:rPr>
        <w:t xml:space="preserve">matrices </w:t>
      </w:r>
      <w:proofErr w:type="gramEnd"/>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1</m:t>
            </m:r>
          </m:sub>
        </m:sSub>
      </m:oMath>
      <w:r w:rsidRPr="008746D9">
        <w:rPr>
          <w:lang w:val="en-US"/>
        </w:rPr>
        <w:t xml:space="preserve">, …,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t</m:t>
            </m:r>
          </m:sub>
        </m:sSub>
      </m:oMath>
      <w:r w:rsidRPr="008746D9">
        <w:rPr>
          <w:lang w:val="en-US"/>
        </w:rPr>
        <w:t xml:space="preserve">. </w:t>
      </w:r>
    </w:p>
    <w:p w:rsidR="00FF7720" w:rsidRPr="008746D9" w:rsidRDefault="00FF7720" w:rsidP="003A1F4A">
      <w:pPr>
        <w:jc w:val="both"/>
        <w:rPr>
          <w:lang w:val="en-US"/>
        </w:rPr>
      </w:pPr>
      <w:r w:rsidRPr="008746D9">
        <w:rPr>
          <w:lang w:val="en-US"/>
        </w:rPr>
        <w:t xml:space="preserve">For each projected couple </w:t>
      </w:r>
      <m:oMath>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D</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M</m:t>
                </m:r>
              </m:sup>
            </m:sSubSup>
          </m:e>
        </m:d>
      </m:oMath>
      <w:r w:rsidRPr="008746D9">
        <w:rPr>
          <w:lang w:val="en-US"/>
        </w:rPr>
        <w:t xml:space="preserve"> a 1Y model migration matrix is obtained. The forward looking macroeconomic scenarios allow for 3 years projection. From the 4</w:t>
      </w:r>
      <w:proofErr w:type="spellStart"/>
      <w:r w:rsidRPr="008746D9">
        <w:rPr>
          <w:vertAlign w:val="superscript"/>
          <w:lang w:val="en-US"/>
        </w:rPr>
        <w:t>th</w:t>
      </w:r>
      <w:proofErr w:type="spellEnd"/>
      <w:r w:rsidRPr="008746D9">
        <w:rPr>
          <w:lang w:val="en-US"/>
        </w:rPr>
        <w:t xml:space="preserve"> year and above, an average behavior is assumed leading to the use of the 1Y TTC migration matrix. </w:t>
      </w:r>
      <w:r w:rsidR="00FA7FBB">
        <w:rPr>
          <w:rStyle w:val="Appelnotedebasdep"/>
          <w:lang w:val="en-US"/>
        </w:rPr>
        <w:footnoteReference w:id="1"/>
      </w:r>
    </w:p>
    <w:p w:rsidR="00616F30" w:rsidRPr="008746D9" w:rsidRDefault="00FF7720" w:rsidP="006D7ED2">
      <w:pPr>
        <w:rPr>
          <w:rFonts w:eastAsiaTheme="minorEastAsia"/>
          <w:lang w:val="en-US" w:eastAsia="en-US"/>
        </w:rPr>
      </w:pPr>
      <w:r w:rsidRPr="008746D9">
        <w:rPr>
          <w:rFonts w:eastAsiaTheme="minorHAnsi"/>
          <w:lang w:val="en-US" w:eastAsia="en-US"/>
        </w:rPr>
        <w:t xml:space="preserve">The </w:t>
      </w:r>
      <m:oMath>
        <m:r>
          <w:rPr>
            <w:rFonts w:ascii="Cambria Math" w:eastAsiaTheme="minorHAnsi" w:hAnsi="Cambria Math"/>
            <w:lang w:val="en-US" w:eastAsia="en-US"/>
          </w:rPr>
          <m:t>T</m:t>
        </m:r>
      </m:oMath>
      <w:r w:rsidRPr="008746D9">
        <w:rPr>
          <w:rFonts w:eastAsiaTheme="minorEastAsia"/>
          <w:lang w:val="en-US" w:eastAsia="en-US"/>
        </w:rPr>
        <w:t xml:space="preserve"> term default probabi</w:t>
      </w:r>
      <w:proofErr w:type="spellStart"/>
      <w:r w:rsidRPr="008746D9">
        <w:rPr>
          <w:rFonts w:eastAsiaTheme="minorEastAsia"/>
          <w:lang w:val="en-US" w:eastAsia="en-US"/>
        </w:rPr>
        <w:t>lity</w:t>
      </w:r>
      <w:proofErr w:type="spellEnd"/>
      <w:r w:rsidRPr="008746D9">
        <w:rPr>
          <w:rFonts w:eastAsiaTheme="minorEastAsia"/>
          <w:lang w:val="en-US" w:eastAsia="en-US"/>
        </w:rPr>
        <w:t xml:space="preserve"> of rating </w:t>
      </w:r>
      <m:oMath>
        <m:r>
          <w:rPr>
            <w:rFonts w:ascii="Cambria Math" w:eastAsiaTheme="minorEastAsia" w:hAnsi="Cambria Math"/>
            <w:lang w:val="en-US" w:eastAsia="en-US"/>
          </w:rPr>
          <m:t>i</m:t>
        </m:r>
      </m:oMath>
      <w:r w:rsidRPr="008746D9">
        <w:rPr>
          <w:rFonts w:eastAsiaTheme="minorEastAsia"/>
          <w:lang w:val="en-US" w:eastAsia="en-US"/>
        </w:rPr>
        <w:t xml:space="preserve"> is given by the </w:t>
      </w:r>
      <m:oMath>
        <m:sSup>
          <m:sSupPr>
            <m:ctrlPr>
              <w:rPr>
                <w:rFonts w:ascii="Cambria Math" w:eastAsiaTheme="minorEastAsia" w:hAnsi="Cambria Math"/>
                <w:i/>
                <w:lang w:val="en-US" w:eastAsia="en-US"/>
              </w:rPr>
            </m:ctrlPr>
          </m:sSupPr>
          <m:e>
            <m:r>
              <w:rPr>
                <w:rFonts w:ascii="Cambria Math" w:eastAsiaTheme="minorEastAsia" w:hAnsi="Cambria Math"/>
                <w:lang w:val="en-US" w:eastAsia="en-US"/>
              </w:rPr>
              <m:t>n</m:t>
            </m:r>
          </m:e>
          <m:sup>
            <m:r>
              <w:rPr>
                <w:rFonts w:ascii="Cambria Math" w:eastAsiaTheme="minorEastAsia" w:hAnsi="Cambria Math"/>
                <w:lang w:val="en-US" w:eastAsia="en-US"/>
              </w:rPr>
              <m:t>th</m:t>
            </m:r>
          </m:sup>
        </m:sSup>
      </m:oMath>
      <w:r w:rsidRPr="008746D9">
        <w:rPr>
          <w:rFonts w:eastAsiaTheme="minorEastAsia"/>
          <w:lang w:val="en-US" w:eastAsia="en-US"/>
        </w:rPr>
        <w:t xml:space="preserve"> column of the </w:t>
      </w:r>
      <m:oMath>
        <m:r>
          <w:rPr>
            <w:rFonts w:ascii="Cambria Math" w:eastAsiaTheme="minorEastAsia" w:hAnsi="Cambria Math"/>
            <w:lang w:val="en-US" w:eastAsia="en-US"/>
          </w:rPr>
          <m:t>T</m:t>
        </m:r>
      </m:oMath>
      <w:r w:rsidRPr="008746D9">
        <w:rPr>
          <w:rFonts w:eastAsiaTheme="minorEastAsia"/>
          <w:lang w:val="en-US" w:eastAsia="en-US"/>
        </w:rPr>
        <w:t xml:space="preserve"> years cumulated migration matrix.</w:t>
      </w:r>
      <w:r w:rsidR="0002615B" w:rsidRPr="008746D9">
        <w:rPr>
          <w:rFonts w:eastAsiaTheme="minorEastAsia"/>
          <w:lang w:val="en-US" w:eastAsia="en-US"/>
        </w:rPr>
        <w:t xml:space="preserve"> See </w:t>
      </w:r>
      <w:r w:rsidR="0002615B" w:rsidRPr="008746D9">
        <w:rPr>
          <w:rFonts w:eastAsiaTheme="minorEastAsia"/>
          <w:lang w:val="en-US" w:eastAsia="en-US"/>
        </w:rPr>
        <w:fldChar w:fldCharType="begin"/>
      </w:r>
      <w:r w:rsidR="0002615B" w:rsidRPr="008746D9">
        <w:rPr>
          <w:rFonts w:eastAsiaTheme="minorEastAsia"/>
          <w:lang w:val="en-US" w:eastAsia="en-US"/>
        </w:rPr>
        <w:instrText xml:space="preserve"> REF _Ref508994658 \w \h </w:instrText>
      </w:r>
      <w:r w:rsidR="003A1F4A">
        <w:rPr>
          <w:rFonts w:eastAsiaTheme="minorEastAsia"/>
          <w:lang w:val="en-US" w:eastAsia="en-US"/>
        </w:rPr>
        <w:instrText xml:space="preserve"> \* MERGEFORMAT </w:instrText>
      </w:r>
      <w:r w:rsidR="0002615B" w:rsidRPr="008746D9">
        <w:rPr>
          <w:rFonts w:eastAsiaTheme="minorEastAsia"/>
          <w:lang w:val="en-US" w:eastAsia="en-US"/>
        </w:rPr>
      </w:r>
      <w:r w:rsidR="0002615B" w:rsidRPr="008746D9">
        <w:rPr>
          <w:rFonts w:eastAsiaTheme="minorEastAsia"/>
          <w:lang w:val="en-US" w:eastAsia="en-US"/>
        </w:rPr>
        <w:fldChar w:fldCharType="separate"/>
      </w:r>
      <w:proofErr w:type="spellStart"/>
      <w:r w:rsidR="0002615B" w:rsidRPr="008746D9">
        <w:rPr>
          <w:rFonts w:eastAsiaTheme="minorEastAsia"/>
          <w:lang w:val="en-US" w:eastAsia="en-US"/>
        </w:rPr>
        <w:t>V.a</w:t>
      </w:r>
      <w:proofErr w:type="spellEnd"/>
      <w:r w:rsidR="0002615B" w:rsidRPr="008746D9">
        <w:rPr>
          <w:rFonts w:eastAsiaTheme="minorEastAsia"/>
          <w:lang w:val="en-US" w:eastAsia="en-US"/>
        </w:rPr>
        <w:fldChar w:fldCharType="end"/>
      </w:r>
      <w:r w:rsidR="0002615B" w:rsidRPr="008746D9">
        <w:rPr>
          <w:rFonts w:eastAsiaTheme="minorEastAsia"/>
          <w:lang w:val="en-US" w:eastAsia="en-US"/>
        </w:rPr>
        <w:t xml:space="preserve"> section for an illustration.  </w:t>
      </w:r>
    </w:p>
    <w:p w:rsidR="005740E7" w:rsidRPr="008746D9" w:rsidRDefault="005740E7" w:rsidP="003A1F4A">
      <w:pPr>
        <w:spacing w:after="0" w:line="240" w:lineRule="auto"/>
        <w:jc w:val="both"/>
        <w:rPr>
          <w:rFonts w:asciiTheme="minorHAnsi" w:eastAsiaTheme="minorEastAsia" w:hAnsiTheme="minorHAnsi" w:cs="Helvetica-Bold"/>
          <w:bCs/>
          <w:sz w:val="22"/>
          <w:lang w:val="en-US" w:eastAsia="en-US"/>
        </w:rPr>
      </w:pPr>
      <w:r w:rsidRPr="008746D9">
        <w:rPr>
          <w:rFonts w:asciiTheme="minorHAnsi" w:eastAsiaTheme="minorEastAsia" w:hAnsiTheme="minorHAnsi" w:cs="Helvetica-Bold"/>
          <w:bCs/>
          <w:sz w:val="22"/>
          <w:lang w:val="en-US" w:eastAsia="en-US"/>
        </w:rPr>
        <w:br w:type="page"/>
      </w:r>
    </w:p>
    <w:p w:rsidR="00453E58" w:rsidRPr="008746D9" w:rsidRDefault="00453E58" w:rsidP="00453E58">
      <w:pPr>
        <w:pStyle w:val="Titre1"/>
        <w:rPr>
          <w:lang w:val="en-US"/>
        </w:rPr>
      </w:pPr>
      <w:bookmarkStart w:id="16" w:name="_Toc532826393"/>
      <w:r w:rsidRPr="008746D9">
        <w:rPr>
          <w:lang w:val="en-US"/>
        </w:rPr>
        <w:lastRenderedPageBreak/>
        <w:t>Alternative approaches and justification</w:t>
      </w:r>
      <w:r w:rsidR="00486575" w:rsidRPr="008746D9">
        <w:rPr>
          <w:lang w:val="en-US"/>
        </w:rPr>
        <w:t xml:space="preserve"> of assumptions</w:t>
      </w:r>
      <w:bookmarkEnd w:id="16"/>
    </w:p>
    <w:p w:rsidR="00453E58" w:rsidRPr="008746D9" w:rsidRDefault="00453E58" w:rsidP="00453E58">
      <w:pPr>
        <w:pStyle w:val="Titre2"/>
        <w:rPr>
          <w:lang w:val="en-US"/>
        </w:rPr>
      </w:pPr>
      <w:bookmarkStart w:id="17" w:name="_Toc532826394"/>
      <w:r w:rsidRPr="008746D9">
        <w:rPr>
          <w:lang w:val="en-US"/>
        </w:rPr>
        <w:t>Model sectorial segmentation</w:t>
      </w:r>
      <w:bookmarkEnd w:id="17"/>
    </w:p>
    <w:p w:rsidR="00940AF9" w:rsidRPr="008746D9" w:rsidRDefault="00940AF9" w:rsidP="00940AF9">
      <w:pPr>
        <w:rPr>
          <w:lang w:val="en-US"/>
        </w:rPr>
      </w:pPr>
      <w:r w:rsidRPr="008746D9">
        <w:rPr>
          <w:lang w:val="en-US"/>
        </w:rPr>
        <w:t>The model is segmented based on sectorial criteria through Corporate and Financial Institutions. This choice is supported by the following arguments</w:t>
      </w:r>
      <w:r w:rsidR="000E21FF" w:rsidRPr="008746D9">
        <w:rPr>
          <w:lang w:val="en-US"/>
        </w:rPr>
        <w:t>:</w:t>
      </w:r>
    </w:p>
    <w:p w:rsidR="00940AF9" w:rsidRPr="008746D9" w:rsidRDefault="0027386B" w:rsidP="00940AF9">
      <w:pPr>
        <w:pStyle w:val="Paragraphedeliste"/>
        <w:numPr>
          <w:ilvl w:val="0"/>
          <w:numId w:val="27"/>
        </w:numPr>
        <w:rPr>
          <w:lang w:val="en-US"/>
        </w:rPr>
      </w:pPr>
      <w:r w:rsidRPr="008746D9">
        <w:rPr>
          <w:lang w:val="en-US"/>
        </w:rPr>
        <w:t>TTC matrices are inputs to the model and are segmented through Corporate and Financial Institutions.</w:t>
      </w:r>
    </w:p>
    <w:p w:rsidR="0027386B" w:rsidRPr="008746D9" w:rsidRDefault="0027386B" w:rsidP="00940AF9">
      <w:pPr>
        <w:pStyle w:val="Paragraphedeliste"/>
        <w:numPr>
          <w:ilvl w:val="0"/>
          <w:numId w:val="27"/>
        </w:numPr>
        <w:rPr>
          <w:lang w:val="en-US"/>
        </w:rPr>
      </w:pPr>
      <w:r w:rsidRPr="008746D9">
        <w:rPr>
          <w:lang w:val="en-US"/>
        </w:rPr>
        <w:t xml:space="preserve">Historical observations suggest different behaviors </w:t>
      </w:r>
      <w:r w:rsidR="00A274E9" w:rsidRPr="008746D9">
        <w:rPr>
          <w:lang w:val="en-US"/>
        </w:rPr>
        <w:t xml:space="preserve">for corporate and FI defaults and migration </w:t>
      </w:r>
    </w:p>
    <w:p w:rsidR="00705D2C" w:rsidRPr="008746D9" w:rsidRDefault="00705D2C" w:rsidP="00705D2C">
      <w:pPr>
        <w:keepNext/>
        <w:ind w:left="360"/>
        <w:rPr>
          <w:lang w:val="en-US"/>
        </w:rPr>
      </w:pPr>
      <w:r w:rsidRPr="008746D9">
        <w:rPr>
          <w:noProof/>
        </w:rPr>
        <w:drawing>
          <wp:inline distT="0" distB="0" distL="0" distR="0" wp14:anchorId="7EE1039B" wp14:editId="19543E7B">
            <wp:extent cx="4619625" cy="3076575"/>
            <wp:effectExtent l="0" t="0" r="9525" b="9525"/>
            <wp:docPr id="20"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rotWithShape="1">
                    <a:blip r:embed="rId18"/>
                    <a:srcRect t="16753"/>
                    <a:stretch/>
                  </pic:blipFill>
                  <pic:spPr bwMode="auto">
                    <a:xfrm>
                      <a:off x="0" y="0"/>
                      <a:ext cx="4619625" cy="3076575"/>
                    </a:xfrm>
                    <a:prstGeom prst="rect">
                      <a:avLst/>
                    </a:prstGeom>
                    <a:noFill/>
                    <a:ln>
                      <a:noFill/>
                    </a:ln>
                    <a:extLst>
                      <a:ext uri="{53640926-AAD7-44D8-BBD7-CCE9431645EC}">
                        <a14:shadowObscured xmlns:a14="http://schemas.microsoft.com/office/drawing/2010/main"/>
                      </a:ext>
                    </a:extLst>
                  </pic:spPr>
                </pic:pic>
              </a:graphicData>
            </a:graphic>
          </wp:inline>
        </w:drawing>
      </w:r>
    </w:p>
    <w:p w:rsidR="00043283" w:rsidRPr="008746D9" w:rsidRDefault="00705D2C" w:rsidP="00705D2C">
      <w:pPr>
        <w:pStyle w:val="Lgende"/>
      </w:pPr>
      <w:bookmarkStart w:id="18" w:name="_Ref507060238"/>
      <w:r w:rsidRPr="008746D9">
        <w:t xml:space="preserve">Figure </w:t>
      </w:r>
      <w:r w:rsidRPr="008746D9">
        <w:fldChar w:fldCharType="begin"/>
      </w:r>
      <w:r w:rsidRPr="008746D9">
        <w:instrText xml:space="preserve"> SEQ Figure \* ARABIC </w:instrText>
      </w:r>
      <w:r w:rsidRPr="008746D9">
        <w:fldChar w:fldCharType="separate"/>
      </w:r>
      <w:r w:rsidR="007F5C61">
        <w:rPr>
          <w:noProof/>
        </w:rPr>
        <w:t>1</w:t>
      </w:r>
      <w:r w:rsidRPr="008746D9">
        <w:fldChar w:fldCharType="end"/>
      </w:r>
      <w:r w:rsidRPr="008746D9">
        <w:t>: PIT historical observed default rate. Note different dynamics between corporate and financial institutions.</w:t>
      </w:r>
      <w:bookmarkEnd w:id="18"/>
    </w:p>
    <w:p w:rsidR="00453E58" w:rsidRPr="008746D9" w:rsidRDefault="000E21FF" w:rsidP="000E21FF">
      <w:pPr>
        <w:pStyle w:val="Paragraphedeliste"/>
        <w:numPr>
          <w:ilvl w:val="0"/>
          <w:numId w:val="27"/>
        </w:numPr>
        <w:rPr>
          <w:lang w:val="en-US"/>
        </w:rPr>
      </w:pPr>
      <w:r w:rsidRPr="008746D9">
        <w:rPr>
          <w:lang w:val="en-US"/>
        </w:rPr>
        <w:t>Deeper segmentation using geographical area is not used because of the lack of data</w:t>
      </w:r>
      <w:r w:rsidR="00043283" w:rsidRPr="008746D9">
        <w:rPr>
          <w:lang w:val="en-US"/>
        </w:rPr>
        <w:t xml:space="preserve">. </w:t>
      </w:r>
      <w:r w:rsidR="008E756B" w:rsidRPr="008746D9">
        <w:rPr>
          <w:lang w:val="en-US"/>
        </w:rPr>
        <w:t>Investment grade (IG) vs. non-investment grade (NIG) countries</w:t>
      </w:r>
      <w:r w:rsidR="00043283" w:rsidRPr="008746D9">
        <w:rPr>
          <w:lang w:val="en-US"/>
        </w:rPr>
        <w:t xml:space="preserve"> segmentation </w:t>
      </w:r>
      <w:r w:rsidR="008E756B" w:rsidRPr="008746D9">
        <w:rPr>
          <w:lang w:val="en-US"/>
        </w:rPr>
        <w:t xml:space="preserve">was tested, the number of observations is too poor to be used in the model. For example, the matrices below show the TTC FI NIG and TTC Corp NIG transitions matrices. Note the number of </w:t>
      </w:r>
      <w:r w:rsidR="008E756B" w:rsidRPr="008746D9">
        <w:rPr>
          <w:shd w:val="clear" w:color="auto" w:fill="FFC000"/>
          <w:lang w:val="en-US"/>
        </w:rPr>
        <w:t>cells with no observations highlighted in orange.</w:t>
      </w:r>
    </w:p>
    <w:p w:rsidR="008E756B" w:rsidRPr="008746D9" w:rsidRDefault="008E756B" w:rsidP="008E756B">
      <w:pPr>
        <w:pStyle w:val="Paragraphedeliste"/>
        <w:rPr>
          <w:lang w:val="en-US"/>
        </w:rPr>
      </w:pPr>
    </w:p>
    <w:p w:rsidR="008E756B" w:rsidRPr="008746D9" w:rsidRDefault="008E756B" w:rsidP="00703B21">
      <w:pPr>
        <w:pStyle w:val="Paragraphedeliste"/>
        <w:jc w:val="center"/>
        <w:rPr>
          <w:lang w:val="en-US"/>
        </w:rPr>
      </w:pPr>
      <w:r w:rsidRPr="008746D9">
        <w:rPr>
          <w:noProof/>
          <w:lang w:eastAsia="fr-FR"/>
        </w:rPr>
        <w:drawing>
          <wp:inline distT="0" distB="0" distL="0" distR="0" wp14:anchorId="4FEDC12F" wp14:editId="6F19135E">
            <wp:extent cx="5424805" cy="1728157"/>
            <wp:effectExtent l="0" t="0" r="4445" b="5715"/>
            <wp:docPr id="31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8463" cy="1732508"/>
                    </a:xfrm>
                    <a:prstGeom prst="rect">
                      <a:avLst/>
                    </a:prstGeom>
                    <a:noFill/>
                    <a:ln>
                      <a:noFill/>
                    </a:ln>
                    <a:effectLst/>
                    <a:extLst/>
                  </pic:spPr>
                </pic:pic>
              </a:graphicData>
            </a:graphic>
          </wp:inline>
        </w:drawing>
      </w:r>
    </w:p>
    <w:p w:rsidR="008E756B" w:rsidRPr="008746D9" w:rsidRDefault="008E756B" w:rsidP="00703B21">
      <w:pPr>
        <w:pStyle w:val="Paragraphedeliste"/>
        <w:jc w:val="center"/>
        <w:rPr>
          <w:lang w:val="en-US"/>
        </w:rPr>
      </w:pPr>
      <w:r w:rsidRPr="008746D9">
        <w:rPr>
          <w:noProof/>
          <w:lang w:eastAsia="fr-FR"/>
        </w:rPr>
        <w:lastRenderedPageBreak/>
        <w:drawing>
          <wp:inline distT="0" distB="0" distL="0" distR="0" wp14:anchorId="3009018C" wp14:editId="648D3033">
            <wp:extent cx="5512944" cy="1756234"/>
            <wp:effectExtent l="0" t="0" r="0" b="0"/>
            <wp:docPr id="317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1732" cy="1765405"/>
                    </a:xfrm>
                    <a:prstGeom prst="rect">
                      <a:avLst/>
                    </a:prstGeom>
                    <a:noFill/>
                    <a:ln>
                      <a:noFill/>
                    </a:ln>
                    <a:effectLst/>
                    <a:extLst/>
                  </pic:spPr>
                </pic:pic>
              </a:graphicData>
            </a:graphic>
          </wp:inline>
        </w:drawing>
      </w:r>
    </w:p>
    <w:p w:rsidR="00043283" w:rsidRPr="008746D9" w:rsidRDefault="00043283" w:rsidP="00043283">
      <w:pPr>
        <w:rPr>
          <w:lang w:val="en-US"/>
        </w:rPr>
      </w:pPr>
    </w:p>
    <w:p w:rsidR="000E21FF" w:rsidRPr="008746D9" w:rsidRDefault="000E21FF" w:rsidP="000E21FF">
      <w:pPr>
        <w:pStyle w:val="Paragraphedeliste"/>
        <w:numPr>
          <w:ilvl w:val="0"/>
          <w:numId w:val="27"/>
        </w:numPr>
        <w:rPr>
          <w:lang w:val="en-US"/>
        </w:rPr>
      </w:pPr>
      <w:r w:rsidRPr="008746D9">
        <w:rPr>
          <w:lang w:val="en-US"/>
        </w:rPr>
        <w:t xml:space="preserve">CACIB clients are large corporate and financial institutions which are majorly not </w:t>
      </w:r>
      <w:r w:rsidR="00B9287B" w:rsidRPr="008746D9">
        <w:rPr>
          <w:lang w:val="en-US"/>
        </w:rPr>
        <w:t>present in</w:t>
      </w:r>
      <w:r w:rsidRPr="008746D9">
        <w:rPr>
          <w:lang w:val="en-US"/>
        </w:rPr>
        <w:t xml:space="preserve"> a single country. </w:t>
      </w:r>
    </w:p>
    <w:p w:rsidR="000E21FF" w:rsidRPr="008746D9" w:rsidRDefault="00453E58" w:rsidP="000E21FF">
      <w:pPr>
        <w:pStyle w:val="Titre2"/>
        <w:rPr>
          <w:lang w:val="en-US"/>
        </w:rPr>
      </w:pPr>
      <w:bookmarkStart w:id="19" w:name="_Ref506913747"/>
      <w:bookmarkStart w:id="20" w:name="_Toc532826395"/>
      <w:r w:rsidRPr="008746D9">
        <w:rPr>
          <w:lang w:val="en-US"/>
        </w:rPr>
        <w:t>Default and migration segmentation</w:t>
      </w:r>
      <w:bookmarkEnd w:id="19"/>
      <w:bookmarkEnd w:id="20"/>
      <w:r w:rsidRPr="008746D9">
        <w:rPr>
          <w:lang w:val="en-US"/>
        </w:rPr>
        <w:t xml:space="preserve"> </w:t>
      </w:r>
    </w:p>
    <w:p w:rsidR="000E21FF" w:rsidRPr="008746D9" w:rsidRDefault="000E21FF" w:rsidP="000E21FF">
      <w:pPr>
        <w:rPr>
          <w:lang w:val="en-US"/>
        </w:rPr>
      </w:pPr>
      <w:r w:rsidRPr="008746D9">
        <w:rPr>
          <w:lang w:val="en-US"/>
        </w:rPr>
        <w:t xml:space="preserve">A different model design has been tested. It consists in using a unique systemic indicator for default and migration in contrast with the </w:t>
      </w:r>
      <w:r w:rsidR="00977BCB" w:rsidRPr="008746D9">
        <w:rPr>
          <w:lang w:val="en-US"/>
        </w:rPr>
        <w:t>mixing between a migration systemic indicator a</w:t>
      </w:r>
      <w:r w:rsidR="008E756B" w:rsidRPr="008746D9">
        <w:rPr>
          <w:lang w:val="en-US"/>
        </w:rPr>
        <w:t>nd a default systemic indicator used. Separating migration and default modeling is supported by the following arguments:</w:t>
      </w:r>
    </w:p>
    <w:p w:rsidR="00453E58" w:rsidRPr="008746D9" w:rsidRDefault="00453E58" w:rsidP="00453E58">
      <w:pPr>
        <w:pStyle w:val="Paragraphedeliste"/>
        <w:numPr>
          <w:ilvl w:val="0"/>
          <w:numId w:val="27"/>
        </w:numPr>
        <w:rPr>
          <w:lang w:val="en-US"/>
        </w:rPr>
      </w:pPr>
      <w:r w:rsidRPr="008746D9">
        <w:rPr>
          <w:lang w:val="en-US"/>
        </w:rPr>
        <w:t>Factu</w:t>
      </w:r>
      <w:r w:rsidR="008E756B" w:rsidRPr="008746D9">
        <w:rPr>
          <w:lang w:val="en-US"/>
        </w:rPr>
        <w:t>al versus judgmental phenomenon: Default is factual whereas migration is obtained through the rating process which is based on quantitative metrics, qualitative reasoning and judgments</w:t>
      </w:r>
      <w:r w:rsidR="003153B0" w:rsidRPr="008746D9">
        <w:rPr>
          <w:lang w:val="en-US"/>
        </w:rPr>
        <w:t>.</w:t>
      </w:r>
    </w:p>
    <w:p w:rsidR="00453E58" w:rsidRPr="008746D9" w:rsidRDefault="003153B0" w:rsidP="00453E58">
      <w:pPr>
        <w:pStyle w:val="Paragraphedeliste"/>
        <w:numPr>
          <w:ilvl w:val="0"/>
          <w:numId w:val="27"/>
        </w:numPr>
        <w:rPr>
          <w:lang w:val="en-US"/>
        </w:rPr>
      </w:pPr>
      <w:r w:rsidRPr="008746D9">
        <w:rPr>
          <w:lang w:val="en-US"/>
        </w:rPr>
        <w:t xml:space="preserve">References from the literature suggest a separation between </w:t>
      </w:r>
      <w:r w:rsidR="00703B21" w:rsidRPr="008746D9">
        <w:rPr>
          <w:lang w:val="en-US"/>
        </w:rPr>
        <w:t xml:space="preserve">the modeling of </w:t>
      </w:r>
      <w:r w:rsidRPr="008746D9">
        <w:rPr>
          <w:lang w:val="en-US"/>
        </w:rPr>
        <w:t>both dynamics. See</w:t>
      </w:r>
      <w:r w:rsidR="00703B21" w:rsidRPr="008746D9">
        <w:rPr>
          <w:lang w:val="en-US"/>
        </w:rPr>
        <w:t xml:space="preserve"> </w:t>
      </w:r>
      <w:sdt>
        <w:sdtPr>
          <w:rPr>
            <w:lang w:val="en-US"/>
          </w:rPr>
          <w:id w:val="2257700"/>
          <w:citation/>
        </w:sdtPr>
        <w:sdtContent>
          <w:r w:rsidR="00703B21" w:rsidRPr="008746D9">
            <w:rPr>
              <w:lang w:val="en-US"/>
            </w:rPr>
            <w:fldChar w:fldCharType="begin"/>
          </w:r>
          <w:r w:rsidR="00703B21" w:rsidRPr="008746D9">
            <w:rPr>
              <w:lang w:val="en-US"/>
            </w:rPr>
            <w:instrText xml:space="preserve"> CITATION KOE13 \l 1036 </w:instrText>
          </w:r>
          <w:r w:rsidR="00703B21" w:rsidRPr="008746D9">
            <w:rPr>
              <w:lang w:val="en-US"/>
            </w:rPr>
            <w:fldChar w:fldCharType="separate"/>
          </w:r>
          <w:r w:rsidR="009538EB" w:rsidRPr="008746D9">
            <w:rPr>
              <w:noProof/>
              <w:lang w:val="en-US"/>
            </w:rPr>
            <w:t>[1]</w:t>
          </w:r>
          <w:r w:rsidR="00703B21" w:rsidRPr="008746D9">
            <w:rPr>
              <w:lang w:val="en-US"/>
            </w:rPr>
            <w:fldChar w:fldCharType="end"/>
          </w:r>
        </w:sdtContent>
      </w:sdt>
      <w:r w:rsidR="00703B21" w:rsidRPr="008746D9">
        <w:rPr>
          <w:lang w:val="en-US"/>
        </w:rPr>
        <w:t xml:space="preserve">. </w:t>
      </w:r>
    </w:p>
    <w:p w:rsidR="00703B21" w:rsidRPr="008746D9" w:rsidRDefault="00703B21" w:rsidP="00453E58">
      <w:pPr>
        <w:pStyle w:val="Paragraphedeliste"/>
        <w:numPr>
          <w:ilvl w:val="0"/>
          <w:numId w:val="27"/>
        </w:numPr>
        <w:rPr>
          <w:lang w:val="en-US"/>
        </w:rPr>
      </w:pPr>
      <w:r w:rsidRPr="008746D9">
        <w:rPr>
          <w:lang w:val="en-US"/>
        </w:rPr>
        <w:t>Historical observations</w:t>
      </w:r>
      <w:r w:rsidR="00A41093" w:rsidRPr="008746D9">
        <w:rPr>
          <w:lang w:val="en-US"/>
        </w:rPr>
        <w:t xml:space="preserve"> (see </w:t>
      </w:r>
      <w:r w:rsidR="00A41093" w:rsidRPr="008746D9">
        <w:rPr>
          <w:lang w:val="en-US"/>
        </w:rPr>
        <w:fldChar w:fldCharType="begin"/>
      </w:r>
      <w:r w:rsidR="00A41093" w:rsidRPr="008746D9">
        <w:rPr>
          <w:lang w:val="en-US"/>
        </w:rPr>
        <w:instrText xml:space="preserve"> REF _Ref507000698 \h </w:instrText>
      </w:r>
      <w:r w:rsidR="00A41093" w:rsidRPr="008746D9">
        <w:rPr>
          <w:lang w:val="en-US"/>
        </w:rPr>
      </w:r>
      <w:r w:rsidR="00A41093" w:rsidRPr="008746D9">
        <w:rPr>
          <w:lang w:val="en-US"/>
        </w:rPr>
        <w:fldChar w:fldCharType="separate"/>
      </w:r>
      <w:r w:rsidR="009538EB" w:rsidRPr="008746D9">
        <w:rPr>
          <w:lang w:val="en-US"/>
        </w:rPr>
        <w:t xml:space="preserve">Figure </w:t>
      </w:r>
      <w:r w:rsidR="009538EB" w:rsidRPr="008746D9">
        <w:rPr>
          <w:noProof/>
          <w:lang w:val="en-US"/>
        </w:rPr>
        <w:t>2</w:t>
      </w:r>
      <w:r w:rsidR="00A41093" w:rsidRPr="008746D9">
        <w:rPr>
          <w:lang w:val="en-US"/>
        </w:rPr>
        <w:fldChar w:fldCharType="end"/>
      </w:r>
      <w:r w:rsidR="00A41093" w:rsidRPr="008746D9">
        <w:rPr>
          <w:lang w:val="en-US"/>
        </w:rPr>
        <w:t xml:space="preserve"> </w:t>
      </w:r>
      <w:r w:rsidR="00A41093" w:rsidRPr="008746D9">
        <w:rPr>
          <w:lang w:val="en-US"/>
        </w:rPr>
        <w:fldChar w:fldCharType="begin"/>
      </w:r>
      <w:r w:rsidR="00A41093" w:rsidRPr="008746D9">
        <w:rPr>
          <w:lang w:val="en-US"/>
        </w:rPr>
        <w:instrText xml:space="preserve"> REF _Ref507000700 \h </w:instrText>
      </w:r>
      <w:r w:rsidR="00A41093" w:rsidRPr="008746D9">
        <w:rPr>
          <w:lang w:val="en-US"/>
        </w:rPr>
      </w:r>
      <w:r w:rsidR="00A41093" w:rsidRPr="008746D9">
        <w:rPr>
          <w:lang w:val="en-US"/>
        </w:rPr>
        <w:fldChar w:fldCharType="separate"/>
      </w:r>
      <w:r w:rsidR="009538EB" w:rsidRPr="008746D9">
        <w:rPr>
          <w:lang w:val="en-US"/>
        </w:rPr>
        <w:t xml:space="preserve">Figure </w:t>
      </w:r>
      <w:r w:rsidR="009538EB" w:rsidRPr="008746D9">
        <w:rPr>
          <w:noProof/>
          <w:lang w:val="en-US"/>
        </w:rPr>
        <w:t>3</w:t>
      </w:r>
      <w:r w:rsidR="00A41093" w:rsidRPr="008746D9">
        <w:rPr>
          <w:lang w:val="en-US"/>
        </w:rPr>
        <w:fldChar w:fldCharType="end"/>
      </w:r>
      <w:r w:rsidR="00A41093" w:rsidRPr="008746D9">
        <w:rPr>
          <w:lang w:val="en-US"/>
        </w:rPr>
        <w:t>)</w:t>
      </w:r>
      <w:r w:rsidRPr="008746D9">
        <w:rPr>
          <w:lang w:val="en-US"/>
        </w:rPr>
        <w:t xml:space="preserve"> show different behavior between default and migration</w:t>
      </w:r>
    </w:p>
    <w:p w:rsidR="00434709" w:rsidRPr="008746D9" w:rsidRDefault="00F051E0" w:rsidP="00434709">
      <w:pPr>
        <w:keepNext/>
        <w:ind w:left="360"/>
        <w:rPr>
          <w:lang w:val="en-US"/>
        </w:rPr>
      </w:pPr>
      <w:r w:rsidRPr="008746D9">
        <w:rPr>
          <w:noProof/>
        </w:rPr>
        <w:lastRenderedPageBreak/>
        <mc:AlternateContent>
          <mc:Choice Requires="wps">
            <w:drawing>
              <wp:anchor distT="0" distB="0" distL="114300" distR="114300" simplePos="0" relativeHeight="251663360" behindDoc="0" locked="0" layoutInCell="1" allowOverlap="1" wp14:anchorId="177EF44A" wp14:editId="7C6E739A">
                <wp:simplePos x="0" y="0"/>
                <wp:positionH relativeFrom="column">
                  <wp:posOffset>1033781</wp:posOffset>
                </wp:positionH>
                <wp:positionV relativeFrom="paragraph">
                  <wp:posOffset>254000</wp:posOffset>
                </wp:positionV>
                <wp:extent cx="566420" cy="2509520"/>
                <wp:effectExtent l="0" t="0" r="24130" b="24130"/>
                <wp:wrapNone/>
                <wp:docPr id="25" name="Oval 25"/>
                <wp:cNvGraphicFramePr/>
                <a:graphic xmlns:a="http://schemas.openxmlformats.org/drawingml/2006/main">
                  <a:graphicData uri="http://schemas.microsoft.com/office/word/2010/wordprocessingShape">
                    <wps:wsp>
                      <wps:cNvSpPr/>
                      <wps:spPr>
                        <a:xfrm>
                          <a:off x="0" y="0"/>
                          <a:ext cx="566420" cy="2509520"/>
                        </a:xfrm>
                        <a:prstGeom prst="ellipse">
                          <a:avLst/>
                        </a:prstGeom>
                        <a:noFill/>
                        <a:ln w="190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5" o:spid="_x0000_s1026" style="position:absolute;margin-left:81.4pt;margin-top:20pt;width:44.6pt;height:19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" filled="f" strokecolor="#c00000" strokeweight="1.5pt"/>
            </w:pict>
          </mc:Fallback>
        </mc:AlternateContent>
      </w:r>
      <w:r w:rsidR="00A41093" w:rsidRPr="008746D9">
        <w:rPr>
          <w:noProof/>
        </w:rPr>
        <mc:AlternateContent>
          <mc:Choice Requires="wps">
            <w:drawing>
              <wp:anchor distT="0" distB="0" distL="114300" distR="114300" simplePos="0" relativeHeight="251667456" behindDoc="0" locked="0" layoutInCell="1" allowOverlap="1" wp14:anchorId="3455C80B" wp14:editId="59E81374">
                <wp:simplePos x="0" y="0"/>
                <wp:positionH relativeFrom="column">
                  <wp:posOffset>5186681</wp:posOffset>
                </wp:positionH>
                <wp:positionV relativeFrom="paragraph">
                  <wp:posOffset>1063625</wp:posOffset>
                </wp:positionV>
                <wp:extent cx="414020" cy="1376045"/>
                <wp:effectExtent l="0" t="0" r="24130" b="14605"/>
                <wp:wrapNone/>
                <wp:docPr id="27" name="Oval 27"/>
                <wp:cNvGraphicFramePr/>
                <a:graphic xmlns:a="http://schemas.openxmlformats.org/drawingml/2006/main">
                  <a:graphicData uri="http://schemas.microsoft.com/office/word/2010/wordprocessingShape">
                    <wps:wsp>
                      <wps:cNvSpPr/>
                      <wps:spPr>
                        <a:xfrm>
                          <a:off x="0" y="0"/>
                          <a:ext cx="414020" cy="1376045"/>
                        </a:xfrm>
                        <a:prstGeom prst="ellipse">
                          <a:avLst/>
                        </a:prstGeom>
                        <a:noFill/>
                        <a:ln w="190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7" o:spid="_x0000_s1026" style="position:absolute;margin-left:408.4pt;margin-top:83.75pt;width:32.6pt;height:108.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" filled="f" strokecolor="#c00000" strokeweight="1.5pt"/>
            </w:pict>
          </mc:Fallback>
        </mc:AlternateContent>
      </w:r>
      <w:r w:rsidR="00A41093" w:rsidRPr="008746D9">
        <w:rPr>
          <w:noProof/>
        </w:rPr>
        <mc:AlternateContent>
          <mc:Choice Requires="wps">
            <w:drawing>
              <wp:anchor distT="0" distB="0" distL="114300" distR="114300" simplePos="0" relativeHeight="251665408" behindDoc="0" locked="0" layoutInCell="1" allowOverlap="1" wp14:anchorId="373F3197" wp14:editId="0E5E4FA4">
                <wp:simplePos x="0" y="0"/>
                <wp:positionH relativeFrom="column">
                  <wp:posOffset>2967355</wp:posOffset>
                </wp:positionH>
                <wp:positionV relativeFrom="paragraph">
                  <wp:posOffset>1063625</wp:posOffset>
                </wp:positionV>
                <wp:extent cx="347345" cy="2052320"/>
                <wp:effectExtent l="0" t="0" r="14605" b="24130"/>
                <wp:wrapNone/>
                <wp:docPr id="26" name="Oval 26"/>
                <wp:cNvGraphicFramePr/>
                <a:graphic xmlns:a="http://schemas.openxmlformats.org/drawingml/2006/main">
                  <a:graphicData uri="http://schemas.microsoft.com/office/word/2010/wordprocessingShape">
                    <wps:wsp>
                      <wps:cNvSpPr/>
                      <wps:spPr>
                        <a:xfrm>
                          <a:off x="0" y="0"/>
                          <a:ext cx="347345" cy="2052320"/>
                        </a:xfrm>
                        <a:prstGeom prst="ellipse">
                          <a:avLst/>
                        </a:prstGeom>
                        <a:noFill/>
                        <a:ln w="190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6" o:spid="_x0000_s1026" style="position:absolute;margin-left:233.65pt;margin-top:83.75pt;width:27.35pt;height:161.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" filled="f" strokecolor="#c00000" strokeweight="1.5pt"/>
            </w:pict>
          </mc:Fallback>
        </mc:AlternateContent>
      </w:r>
      <w:r w:rsidR="00434709" w:rsidRPr="008746D9">
        <w:rPr>
          <w:noProof/>
        </w:rPr>
        <w:drawing>
          <wp:inline distT="0" distB="0" distL="0" distR="0" wp14:anchorId="5321FBA0" wp14:editId="59BF1A0A">
            <wp:extent cx="5760720" cy="3555282"/>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555282"/>
                    </a:xfrm>
                    <a:prstGeom prst="rect">
                      <a:avLst/>
                    </a:prstGeom>
                  </pic:spPr>
                </pic:pic>
              </a:graphicData>
            </a:graphic>
          </wp:inline>
        </w:drawing>
      </w:r>
    </w:p>
    <w:p w:rsidR="00F051E0" w:rsidRPr="008746D9" w:rsidRDefault="00434709" w:rsidP="00F051E0">
      <w:pPr>
        <w:pStyle w:val="Lgende"/>
      </w:pPr>
      <w:bookmarkStart w:id="21" w:name="_Ref507000698"/>
      <w:r w:rsidRPr="008746D9">
        <w:t xml:space="preserve">Figure </w:t>
      </w:r>
      <w:r w:rsidRPr="008746D9">
        <w:fldChar w:fldCharType="begin"/>
      </w:r>
      <w:r w:rsidRPr="008746D9">
        <w:instrText xml:space="preserve"> SEQ Figure \* ARABIC </w:instrText>
      </w:r>
      <w:r w:rsidRPr="008746D9">
        <w:fldChar w:fldCharType="separate"/>
      </w:r>
      <w:r w:rsidR="007F5C61">
        <w:rPr>
          <w:noProof/>
        </w:rPr>
        <w:t>2</w:t>
      </w:r>
      <w:r w:rsidRPr="008746D9">
        <w:fldChar w:fldCharType="end"/>
      </w:r>
      <w:bookmarkEnd w:id="21"/>
      <w:r w:rsidRPr="008746D9">
        <w:t>: Systemic variables for default and migration for financial institutions. Note that both dynamics are not identical. This supports the need to a separate modeling.</w:t>
      </w:r>
    </w:p>
    <w:p w:rsidR="00434709" w:rsidRPr="008746D9" w:rsidRDefault="00A41093" w:rsidP="00434709">
      <w:pPr>
        <w:ind w:left="360"/>
        <w:rPr>
          <w:lang w:val="en-US"/>
        </w:rPr>
      </w:pPr>
      <w:r w:rsidRPr="008746D9">
        <w:rPr>
          <w:noProof/>
        </w:rPr>
        <mc:AlternateContent>
          <mc:Choice Requires="wps">
            <w:drawing>
              <wp:anchor distT="0" distB="0" distL="114300" distR="114300" simplePos="0" relativeHeight="251661312" behindDoc="0" locked="0" layoutInCell="1" allowOverlap="1" wp14:anchorId="1356E793" wp14:editId="07FEA223">
                <wp:simplePos x="0" y="0"/>
                <wp:positionH relativeFrom="column">
                  <wp:posOffset>4681855</wp:posOffset>
                </wp:positionH>
                <wp:positionV relativeFrom="paragraph">
                  <wp:posOffset>1063625</wp:posOffset>
                </wp:positionV>
                <wp:extent cx="918845" cy="1718945"/>
                <wp:effectExtent l="0" t="0" r="14605" b="14605"/>
                <wp:wrapNone/>
                <wp:docPr id="24" name="Oval 24"/>
                <wp:cNvGraphicFramePr/>
                <a:graphic xmlns:a="http://schemas.openxmlformats.org/drawingml/2006/main">
                  <a:graphicData uri="http://schemas.microsoft.com/office/word/2010/wordprocessingShape">
                    <wps:wsp>
                      <wps:cNvSpPr/>
                      <wps:spPr>
                        <a:xfrm>
                          <a:off x="0" y="0"/>
                          <a:ext cx="918845" cy="1718945"/>
                        </a:xfrm>
                        <a:prstGeom prst="ellipse">
                          <a:avLst/>
                        </a:prstGeom>
                        <a:noFill/>
                        <a:ln w="190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4" o:spid="_x0000_s1026" style="position:absolute;margin-left:368.65pt;margin-top:83.75pt;width:72.35pt;height:135.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" filled="f" strokecolor="#c00000" strokeweight="1.5pt"/>
            </w:pict>
          </mc:Fallback>
        </mc:AlternateContent>
      </w:r>
      <w:r w:rsidRPr="008746D9">
        <w:rPr>
          <w:noProof/>
        </w:rPr>
        <mc:AlternateContent>
          <mc:Choice Requires="wps">
            <w:drawing>
              <wp:anchor distT="0" distB="0" distL="114300" distR="114300" simplePos="0" relativeHeight="251659264" behindDoc="0" locked="0" layoutInCell="1" allowOverlap="1" wp14:anchorId="4E9EC0E0" wp14:editId="3B5A3900">
                <wp:simplePos x="0" y="0"/>
                <wp:positionH relativeFrom="column">
                  <wp:posOffset>1710055</wp:posOffset>
                </wp:positionH>
                <wp:positionV relativeFrom="paragraph">
                  <wp:posOffset>1635124</wp:posOffset>
                </wp:positionV>
                <wp:extent cx="918845" cy="1376045"/>
                <wp:effectExtent l="0" t="0" r="14605" b="14605"/>
                <wp:wrapNone/>
                <wp:docPr id="23" name="Oval 23"/>
                <wp:cNvGraphicFramePr/>
                <a:graphic xmlns:a="http://schemas.openxmlformats.org/drawingml/2006/main">
                  <a:graphicData uri="http://schemas.microsoft.com/office/word/2010/wordprocessingShape">
                    <wps:wsp>
                      <wps:cNvSpPr/>
                      <wps:spPr>
                        <a:xfrm>
                          <a:off x="0" y="0"/>
                          <a:ext cx="918845" cy="1376045"/>
                        </a:xfrm>
                        <a:prstGeom prst="ellipse">
                          <a:avLst/>
                        </a:prstGeom>
                        <a:noFill/>
                        <a:ln w="1905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 o:spid="_x0000_s1026" style="position:absolute;margin-left:134.65pt;margin-top:128.75pt;width:72.35pt;height:10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" filled="f" strokecolor="#c00000" strokeweight="1.5pt"/>
            </w:pict>
          </mc:Fallback>
        </mc:AlternateContent>
      </w:r>
      <w:r w:rsidR="00434709" w:rsidRPr="008746D9">
        <w:rPr>
          <w:noProof/>
        </w:rPr>
        <w:drawing>
          <wp:inline distT="0" distB="0" distL="0" distR="0" wp14:anchorId="0F4996DC" wp14:editId="152D31F1">
            <wp:extent cx="5760720" cy="355528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555282"/>
                    </a:xfrm>
                    <a:prstGeom prst="rect">
                      <a:avLst/>
                    </a:prstGeom>
                  </pic:spPr>
                </pic:pic>
              </a:graphicData>
            </a:graphic>
          </wp:inline>
        </w:drawing>
      </w:r>
    </w:p>
    <w:p w:rsidR="00434709" w:rsidRPr="008746D9" w:rsidRDefault="00434709" w:rsidP="00434709">
      <w:pPr>
        <w:pStyle w:val="Lgende"/>
      </w:pPr>
      <w:bookmarkStart w:id="22" w:name="_Ref507000700"/>
      <w:r w:rsidRPr="008746D9">
        <w:t xml:space="preserve">Figure </w:t>
      </w:r>
      <w:r w:rsidRPr="008746D9">
        <w:fldChar w:fldCharType="begin"/>
      </w:r>
      <w:r w:rsidRPr="008746D9">
        <w:instrText xml:space="preserve"> SEQ Figure \* ARABIC </w:instrText>
      </w:r>
      <w:r w:rsidRPr="008746D9">
        <w:fldChar w:fldCharType="separate"/>
      </w:r>
      <w:r w:rsidR="007F5C61">
        <w:rPr>
          <w:noProof/>
        </w:rPr>
        <w:t>3</w:t>
      </w:r>
      <w:r w:rsidRPr="008746D9">
        <w:fldChar w:fldCharType="end"/>
      </w:r>
      <w:bookmarkEnd w:id="22"/>
      <w:r w:rsidRPr="008746D9">
        <w:t>: Systemic variables for default and migration for corporates. Note that both dynamics are not identical. This supports the need to a separate modeling.</w:t>
      </w:r>
    </w:p>
    <w:p w:rsidR="00453E58" w:rsidRPr="008746D9" w:rsidRDefault="00453E58" w:rsidP="00453E58">
      <w:pPr>
        <w:pStyle w:val="Titre2"/>
        <w:rPr>
          <w:lang w:val="en-US"/>
        </w:rPr>
      </w:pPr>
      <w:bookmarkStart w:id="23" w:name="_Toc532826396"/>
      <w:r w:rsidRPr="008746D9">
        <w:rPr>
          <w:lang w:val="en-US"/>
        </w:rPr>
        <w:t>Rating segmentation</w:t>
      </w:r>
      <w:bookmarkEnd w:id="23"/>
    </w:p>
    <w:p w:rsidR="00453E58" w:rsidRDefault="00453E58" w:rsidP="003A1F4A">
      <w:pPr>
        <w:jc w:val="both"/>
        <w:rPr>
          <w:lang w:val="en-US"/>
        </w:rPr>
      </w:pPr>
      <w:r w:rsidRPr="008746D9">
        <w:rPr>
          <w:lang w:val="en-US"/>
        </w:rPr>
        <w:t xml:space="preserve">Additional segmentation </w:t>
      </w:r>
      <w:r w:rsidR="00703B21" w:rsidRPr="008746D9">
        <w:rPr>
          <w:lang w:val="en-US"/>
        </w:rPr>
        <w:t>using a different systemic variable depending on the rating is being studied. The data observed for each rating does not allow for calibrating a stable systemic variable specif</w:t>
      </w:r>
      <w:r w:rsidR="005D2BAE" w:rsidRPr="008746D9">
        <w:rPr>
          <w:lang w:val="en-US"/>
        </w:rPr>
        <w:t>ic</w:t>
      </w:r>
      <w:r w:rsidR="00703B21" w:rsidRPr="008746D9">
        <w:rPr>
          <w:lang w:val="en-US"/>
        </w:rPr>
        <w:t xml:space="preserve"> to </w:t>
      </w:r>
      <w:r w:rsidR="00703B21" w:rsidRPr="008746D9">
        <w:rPr>
          <w:lang w:val="en-US"/>
        </w:rPr>
        <w:lastRenderedPageBreak/>
        <w:t>each rating, however some groupings using proximity (</w:t>
      </w:r>
      <w:proofErr w:type="gramStart"/>
      <w:r w:rsidR="00703B21" w:rsidRPr="008746D9">
        <w:rPr>
          <w:lang w:val="en-US"/>
        </w:rPr>
        <w:t>A+ and</w:t>
      </w:r>
      <w:proofErr w:type="gramEnd"/>
      <w:r w:rsidR="00703B21" w:rsidRPr="008746D9">
        <w:rPr>
          <w:lang w:val="en-US"/>
        </w:rPr>
        <w:t xml:space="preserve"> A for example) and similar historical behavior could lead to more observations and a stable calibration. </w:t>
      </w:r>
    </w:p>
    <w:p w:rsidR="00885A87" w:rsidRPr="008746D9" w:rsidRDefault="00885A87" w:rsidP="003A1F4A">
      <w:pPr>
        <w:jc w:val="both"/>
        <w:rPr>
          <w:lang w:val="en-US"/>
        </w:rPr>
      </w:pPr>
      <w:r>
        <w:rPr>
          <w:lang w:val="en-US"/>
        </w:rPr>
        <w:t xml:space="preserve">A study is being made to assess the relevance of this approach for a future development. </w:t>
      </w:r>
    </w:p>
    <w:p w:rsidR="00453E58" w:rsidRPr="008746D9" w:rsidRDefault="00656EC0" w:rsidP="00453E58">
      <w:pPr>
        <w:pStyle w:val="Titre2"/>
        <w:rPr>
          <w:lang w:val="en-US"/>
        </w:rPr>
      </w:pPr>
      <w:bookmarkStart w:id="24" w:name="_Toc532826397"/>
      <w:r w:rsidRPr="008746D9">
        <w:rPr>
          <w:lang w:val="en-US"/>
        </w:rPr>
        <w:t>Systemic indicator</w:t>
      </w:r>
      <w:bookmarkEnd w:id="24"/>
      <w:r w:rsidRPr="008746D9">
        <w:rPr>
          <w:lang w:val="en-US"/>
        </w:rPr>
        <w:t xml:space="preserve"> </w:t>
      </w:r>
    </w:p>
    <w:p w:rsidR="005D2BAE" w:rsidRPr="008746D9" w:rsidRDefault="005D2BAE" w:rsidP="003A1F4A">
      <w:pPr>
        <w:jc w:val="both"/>
        <w:rPr>
          <w:lang w:val="en-US"/>
        </w:rPr>
      </w:pPr>
      <w:r w:rsidRPr="008746D9">
        <w:rPr>
          <w:lang w:val="en-US"/>
        </w:rPr>
        <w:t xml:space="preserve">The systemic variable serves as an indicator for the position in the macroeconomic cycle. The model in use assumes a definition for this variable but alternative metrics could be used too. </w:t>
      </w:r>
    </w:p>
    <w:p w:rsidR="00EA0C60" w:rsidRPr="008746D9" w:rsidRDefault="00EA0C60" w:rsidP="00EA0C60">
      <w:pPr>
        <w:pStyle w:val="Titre3"/>
        <w:rPr>
          <w:lang w:val="en-US"/>
        </w:rPr>
      </w:pPr>
      <w:bookmarkStart w:id="25" w:name="_Ref528603400"/>
      <w:bookmarkStart w:id="26" w:name="_Toc532826398"/>
      <w:r w:rsidRPr="008746D9">
        <w:rPr>
          <w:lang w:val="en-US"/>
        </w:rPr>
        <w:t>Default indicator</w:t>
      </w:r>
      <w:bookmarkEnd w:id="25"/>
      <w:bookmarkEnd w:id="26"/>
      <w:r w:rsidRPr="008746D9">
        <w:rPr>
          <w:lang w:val="en-US"/>
        </w:rPr>
        <w:t xml:space="preserve"> </w:t>
      </w:r>
    </w:p>
    <w:p w:rsidR="005D2BAE" w:rsidRPr="008746D9" w:rsidRDefault="005D2BAE" w:rsidP="003A1F4A">
      <w:pPr>
        <w:jc w:val="both"/>
        <w:rPr>
          <w:lang w:val="en-US"/>
        </w:rPr>
      </w:pPr>
      <w:r w:rsidRPr="008746D9">
        <w:rPr>
          <w:lang w:val="en-US"/>
        </w:rPr>
        <w:t xml:space="preserve">For the </w:t>
      </w:r>
      <w:r w:rsidRPr="008746D9">
        <w:rPr>
          <w:u w:val="single"/>
          <w:lang w:val="en-US"/>
        </w:rPr>
        <w:t>default indicat</w:t>
      </w:r>
      <w:r w:rsidR="00692011" w:rsidRPr="008746D9">
        <w:rPr>
          <w:u w:val="single"/>
          <w:lang w:val="en-US"/>
        </w:rPr>
        <w:t>or</w:t>
      </w:r>
      <w:r w:rsidR="00692011" w:rsidRPr="008746D9">
        <w:rPr>
          <w:lang w:val="en-US"/>
        </w:rPr>
        <w:t xml:space="preserve"> </w:t>
      </w:r>
      <w:r w:rsidR="002C7FDD">
        <w:rPr>
          <w:lang w:val="en-US"/>
        </w:rPr>
        <w:t>three</w:t>
      </w:r>
      <w:r w:rsidR="00692011" w:rsidRPr="008746D9">
        <w:rPr>
          <w:lang w:val="en-US"/>
        </w:rPr>
        <w:t xml:space="preserve"> metrics have been tested, the PIT default rate and Merton systemic variables (in use). </w:t>
      </w:r>
      <w:r w:rsidR="002C7FDD">
        <w:rPr>
          <w:lang w:val="en-US"/>
        </w:rPr>
        <w:t>All three</w:t>
      </w:r>
      <w:r w:rsidR="00692011" w:rsidRPr="008746D9">
        <w:rPr>
          <w:lang w:val="en-US"/>
        </w:rPr>
        <w:t xml:space="preserve"> are mapped to each other through closed formula. Merton systemic va</w:t>
      </w:r>
      <w:r w:rsidR="001B0FD2" w:rsidRPr="008746D9">
        <w:rPr>
          <w:lang w:val="en-US"/>
        </w:rPr>
        <w:t xml:space="preserve">riable is used mainly </w:t>
      </w:r>
      <w:r w:rsidR="002C7FDD">
        <w:rPr>
          <w:lang w:val="en-US"/>
        </w:rPr>
        <w:t>for dispatching a global prediction to a rating specific prediction</w:t>
      </w:r>
      <w:r w:rsidR="001B0FD2" w:rsidRPr="008746D9">
        <w:rPr>
          <w:lang w:val="en-US"/>
        </w:rPr>
        <w:t xml:space="preserve">. </w:t>
      </w:r>
    </w:p>
    <w:p w:rsidR="005D2BAE" w:rsidRPr="008746D9" w:rsidRDefault="005D2BAE" w:rsidP="00EA0C60">
      <w:pPr>
        <w:pStyle w:val="Paragraphedeliste"/>
        <w:numPr>
          <w:ilvl w:val="0"/>
          <w:numId w:val="27"/>
        </w:numPr>
        <w:rPr>
          <w:lang w:val="en-US"/>
        </w:rPr>
      </w:pPr>
      <w:r w:rsidRPr="008746D9">
        <w:rPr>
          <w:lang w:val="en-US"/>
        </w:rPr>
        <w:t>PIT default rate</w:t>
      </w:r>
    </w:p>
    <w:p w:rsidR="005D2BAE" w:rsidRPr="008746D9" w:rsidRDefault="005D2BAE" w:rsidP="00EA0C60">
      <w:pPr>
        <w:pStyle w:val="Paragraphedeliste"/>
        <w:numPr>
          <w:ilvl w:val="1"/>
          <w:numId w:val="27"/>
        </w:numPr>
        <w:rPr>
          <w:lang w:val="en-US"/>
        </w:rPr>
      </w:pPr>
      <w:r w:rsidRPr="008746D9">
        <w:rPr>
          <w:lang w:val="en-US"/>
        </w:rPr>
        <w:t>Pros: observable</w:t>
      </w:r>
    </w:p>
    <w:p w:rsidR="005D2BAE" w:rsidRPr="008746D9" w:rsidRDefault="005D2BAE" w:rsidP="00EA0C60">
      <w:pPr>
        <w:pStyle w:val="Paragraphedeliste"/>
        <w:numPr>
          <w:ilvl w:val="1"/>
          <w:numId w:val="27"/>
        </w:numPr>
        <w:rPr>
          <w:lang w:val="en-US"/>
        </w:rPr>
      </w:pPr>
      <w:r w:rsidRPr="008746D9">
        <w:rPr>
          <w:lang w:val="en-US"/>
        </w:rPr>
        <w:t>Cons: the varia</w:t>
      </w:r>
      <w:r w:rsidR="00692011" w:rsidRPr="008746D9">
        <w:rPr>
          <w:lang w:val="en-US"/>
        </w:rPr>
        <w:t xml:space="preserve">ble’s distribution is not suitable for linear </w:t>
      </w:r>
      <w:r w:rsidR="002C7FDD" w:rsidRPr="008746D9">
        <w:rPr>
          <w:lang w:val="en-US"/>
        </w:rPr>
        <w:t>regression;</w:t>
      </w:r>
      <w:r w:rsidR="00692011" w:rsidRPr="008746D9">
        <w:rPr>
          <w:lang w:val="en-US"/>
        </w:rPr>
        <w:t xml:space="preserve"> projection distribution truncation using floors to avoid negative values</w:t>
      </w:r>
      <w:r w:rsidR="00AA7D5E">
        <w:rPr>
          <w:lang w:val="en-US"/>
        </w:rPr>
        <w:t xml:space="preserve"> introduces bias in the model.</w:t>
      </w:r>
    </w:p>
    <w:p w:rsidR="005D2BAE" w:rsidRPr="008746D9" w:rsidRDefault="005D2BAE" w:rsidP="00EA0C60">
      <w:pPr>
        <w:pStyle w:val="Paragraphedeliste"/>
        <w:numPr>
          <w:ilvl w:val="0"/>
          <w:numId w:val="27"/>
        </w:numPr>
        <w:rPr>
          <w:lang w:val="en-US"/>
        </w:rPr>
      </w:pPr>
      <w:r w:rsidRPr="008746D9">
        <w:rPr>
          <w:lang w:val="en-US"/>
        </w:rPr>
        <w:t>Merton systemic variable (in use)</w:t>
      </w:r>
    </w:p>
    <w:p w:rsidR="00692011" w:rsidRPr="008746D9" w:rsidRDefault="005D2BAE" w:rsidP="00EA0C60">
      <w:pPr>
        <w:pStyle w:val="Paragraphedeliste"/>
        <w:numPr>
          <w:ilvl w:val="1"/>
          <w:numId w:val="27"/>
        </w:numPr>
        <w:rPr>
          <w:lang w:val="en-US"/>
        </w:rPr>
      </w:pPr>
      <w:r w:rsidRPr="008746D9">
        <w:rPr>
          <w:lang w:val="en-US"/>
        </w:rPr>
        <w:t>Pros:</w:t>
      </w:r>
      <w:r w:rsidR="00692011" w:rsidRPr="008746D9">
        <w:rPr>
          <w:lang w:val="en-US"/>
        </w:rPr>
        <w:t xml:space="preserve"> Assimilated to a Gaussian distribution and therefore suitable to linear regression</w:t>
      </w:r>
      <w:r w:rsidR="00AA7D5E">
        <w:rPr>
          <w:lang w:val="en-US"/>
        </w:rPr>
        <w:t>; It allows for dispatching the prediction to rating specific default rates</w:t>
      </w:r>
      <w:r w:rsidR="002C7FDD">
        <w:rPr>
          <w:lang w:val="en-US"/>
        </w:rPr>
        <w:t>; Default and systemic indicators have the same interpretation</w:t>
      </w:r>
      <w:r w:rsidR="0081093E">
        <w:rPr>
          <w:lang w:val="en-US"/>
        </w:rPr>
        <w:t>; the correlation parameter could allow for more precise segmentation in the future.</w:t>
      </w:r>
    </w:p>
    <w:p w:rsidR="005D2BAE" w:rsidRDefault="005D2BAE" w:rsidP="00EA0C60">
      <w:pPr>
        <w:pStyle w:val="Paragraphedeliste"/>
        <w:numPr>
          <w:ilvl w:val="1"/>
          <w:numId w:val="27"/>
        </w:numPr>
        <w:rPr>
          <w:lang w:val="en-US"/>
        </w:rPr>
      </w:pPr>
      <w:r w:rsidRPr="008746D9">
        <w:rPr>
          <w:lang w:val="en-US"/>
        </w:rPr>
        <w:t>Cons:</w:t>
      </w:r>
      <w:r w:rsidR="00692011" w:rsidRPr="008746D9">
        <w:rPr>
          <w:lang w:val="en-US"/>
        </w:rPr>
        <w:t xml:space="preserve"> the historical </w:t>
      </w:r>
      <w:r w:rsidR="001B0FD2" w:rsidRPr="008746D9">
        <w:rPr>
          <w:lang w:val="en-US"/>
        </w:rPr>
        <w:t xml:space="preserve">observation is obtained using a non-observable parameter: the correlation. </w:t>
      </w:r>
    </w:p>
    <w:p w:rsidR="00AA7D5E" w:rsidRDefault="00AA7D5E" w:rsidP="00AA7D5E">
      <w:pPr>
        <w:pStyle w:val="Paragraphedeliste"/>
        <w:numPr>
          <w:ilvl w:val="0"/>
          <w:numId w:val="27"/>
        </w:numPr>
        <w:rPr>
          <w:lang w:val="en-US"/>
        </w:rPr>
      </w:pPr>
      <w:proofErr w:type="spellStart"/>
      <w:r>
        <w:rPr>
          <w:lang w:val="en-US"/>
        </w:rPr>
        <w:t>Logit</w:t>
      </w:r>
      <w:proofErr w:type="spellEnd"/>
      <w:r>
        <w:rPr>
          <w:lang w:val="en-US"/>
        </w:rPr>
        <w:t xml:space="preserve"> transformation:</w:t>
      </w:r>
    </w:p>
    <w:p w:rsidR="00AA7D5E" w:rsidRDefault="00AA7D5E" w:rsidP="00AA7D5E">
      <w:pPr>
        <w:pStyle w:val="Paragraphedeliste"/>
        <w:numPr>
          <w:ilvl w:val="1"/>
          <w:numId w:val="27"/>
        </w:numPr>
        <w:rPr>
          <w:lang w:val="en-US"/>
        </w:rPr>
      </w:pPr>
      <w:r w:rsidRPr="008746D9">
        <w:rPr>
          <w:lang w:val="en-US"/>
        </w:rPr>
        <w:t xml:space="preserve">Pros: </w:t>
      </w:r>
      <w:r>
        <w:rPr>
          <w:lang w:val="en-US"/>
        </w:rPr>
        <w:t>S</w:t>
      </w:r>
      <w:r w:rsidRPr="008746D9">
        <w:rPr>
          <w:lang w:val="en-US"/>
        </w:rPr>
        <w:t>uitable to linear regression</w:t>
      </w:r>
      <w:r>
        <w:rPr>
          <w:lang w:val="en-US"/>
        </w:rPr>
        <w:t xml:space="preserve">; </w:t>
      </w:r>
    </w:p>
    <w:p w:rsidR="00AA7D5E" w:rsidRPr="008746D9" w:rsidRDefault="00AA7D5E" w:rsidP="00AA7D5E">
      <w:pPr>
        <w:pStyle w:val="Paragraphedeliste"/>
        <w:numPr>
          <w:ilvl w:val="1"/>
          <w:numId w:val="27"/>
        </w:numPr>
        <w:rPr>
          <w:lang w:val="en-US"/>
        </w:rPr>
      </w:pPr>
      <w:r>
        <w:rPr>
          <w:lang w:val="en-US"/>
        </w:rPr>
        <w:t>Cons: Does not allow for dispatching default rates from a global predicted default rate to a rating specific default rate</w:t>
      </w:r>
    </w:p>
    <w:p w:rsidR="00EA0C60" w:rsidRPr="008746D9" w:rsidRDefault="00EA0C60" w:rsidP="00EA0C60">
      <w:pPr>
        <w:pStyle w:val="Titre3"/>
        <w:rPr>
          <w:lang w:val="en-US"/>
        </w:rPr>
      </w:pPr>
      <w:bookmarkStart w:id="27" w:name="_Toc532826399"/>
      <w:r w:rsidRPr="008746D9">
        <w:rPr>
          <w:lang w:val="en-US"/>
        </w:rPr>
        <w:t>Migration indicator</w:t>
      </w:r>
      <w:bookmarkEnd w:id="27"/>
    </w:p>
    <w:p w:rsidR="001B0FD2" w:rsidRPr="008746D9" w:rsidRDefault="001B0FD2" w:rsidP="003A1F4A">
      <w:pPr>
        <w:jc w:val="both"/>
        <w:rPr>
          <w:lang w:val="en-US"/>
        </w:rPr>
      </w:pPr>
      <w:r w:rsidRPr="008746D9">
        <w:rPr>
          <w:lang w:val="en-US"/>
        </w:rPr>
        <w:t xml:space="preserve">The migration indicator could be assessed using three different metrics: </w:t>
      </w:r>
    </w:p>
    <w:p w:rsidR="001B0FD2" w:rsidRPr="008746D9" w:rsidRDefault="001B0FD2" w:rsidP="00EA0C60">
      <w:pPr>
        <w:pStyle w:val="Paragraphedeliste"/>
        <w:numPr>
          <w:ilvl w:val="0"/>
          <w:numId w:val="33"/>
        </w:numPr>
        <w:rPr>
          <w:lang w:val="en-US"/>
        </w:rPr>
      </w:pPr>
      <w:r w:rsidRPr="008746D9">
        <w:rPr>
          <w:lang w:val="en-US"/>
        </w:rPr>
        <w:t>Systemic variable is defined above</w:t>
      </w:r>
      <w:r w:rsidR="00EA0C60" w:rsidRPr="008746D9">
        <w:rPr>
          <w:lang w:val="en-US"/>
        </w:rPr>
        <w:t xml:space="preserve"> and is the indicator in use. </w:t>
      </w:r>
    </w:p>
    <w:p w:rsidR="00EA0C60" w:rsidRPr="008746D9" w:rsidRDefault="001B0FD2" w:rsidP="00EA0C60">
      <w:pPr>
        <w:pStyle w:val="Paragraphedeliste"/>
        <w:numPr>
          <w:ilvl w:val="0"/>
          <w:numId w:val="33"/>
        </w:numPr>
        <w:rPr>
          <w:rFonts w:ascii="Arial Narrow" w:eastAsiaTheme="minorEastAsia" w:hAnsi="Arial Narrow"/>
          <w:iCs/>
          <w:lang w:val="en-US"/>
        </w:rPr>
      </w:pPr>
      <w:r w:rsidRPr="008746D9">
        <w:rPr>
          <w:lang w:val="en-US"/>
        </w:rPr>
        <w:t>Systemic variable obtained through a combination between the best and worst historical observation weighted using the default rate</w:t>
      </w:r>
      <w:r w:rsidR="003115E9" w:rsidRPr="008746D9">
        <w:rPr>
          <w:lang w:val="en-US"/>
        </w:rPr>
        <w:t>. T</w:t>
      </w:r>
      <w:r w:rsidR="007F738B" w:rsidRPr="008746D9">
        <w:rPr>
          <w:lang w:val="en-US"/>
        </w:rPr>
        <w:t xml:space="preserve">his approach is proposed by </w:t>
      </w:r>
      <w:proofErr w:type="spellStart"/>
      <w:r w:rsidR="007F738B" w:rsidRPr="008746D9">
        <w:rPr>
          <w:lang w:val="en-US"/>
        </w:rPr>
        <w:t>Autorité</w:t>
      </w:r>
      <w:proofErr w:type="spellEnd"/>
      <w:r w:rsidR="007F738B" w:rsidRPr="008746D9">
        <w:rPr>
          <w:lang w:val="en-US"/>
        </w:rPr>
        <w:t xml:space="preserve"> de </w:t>
      </w:r>
      <w:proofErr w:type="spellStart"/>
      <w:r w:rsidR="007F738B" w:rsidRPr="008746D9">
        <w:rPr>
          <w:lang w:val="en-US"/>
        </w:rPr>
        <w:t>Contrôle</w:t>
      </w:r>
      <w:proofErr w:type="spellEnd"/>
      <w:r w:rsidR="007F738B" w:rsidRPr="008746D9">
        <w:rPr>
          <w:lang w:val="en-US"/>
        </w:rPr>
        <w:t xml:space="preserve"> </w:t>
      </w:r>
      <w:proofErr w:type="spellStart"/>
      <w:r w:rsidR="007F738B" w:rsidRPr="008746D9">
        <w:rPr>
          <w:lang w:val="en-US"/>
        </w:rPr>
        <w:t>Prudentiel</w:t>
      </w:r>
      <w:proofErr w:type="spellEnd"/>
      <w:r w:rsidR="007F738B" w:rsidRPr="008746D9">
        <w:rPr>
          <w:lang w:val="en-US"/>
        </w:rPr>
        <w:t xml:space="preserve"> </w:t>
      </w:r>
      <w:proofErr w:type="spellStart"/>
      <w:r w:rsidR="007F738B" w:rsidRPr="008746D9">
        <w:rPr>
          <w:lang w:val="en-US"/>
        </w:rPr>
        <w:t>Banque</w:t>
      </w:r>
      <w:proofErr w:type="spellEnd"/>
      <w:r w:rsidR="007F738B" w:rsidRPr="008746D9">
        <w:rPr>
          <w:lang w:val="en-US"/>
        </w:rPr>
        <w:t xml:space="preserve"> de France, see </w:t>
      </w:r>
      <w:sdt>
        <w:sdtPr>
          <w:rPr>
            <w:lang w:val="en-US"/>
          </w:rPr>
          <w:id w:val="-45600042"/>
          <w:citation/>
        </w:sdtPr>
        <w:sdtContent>
          <w:r w:rsidR="007F738B" w:rsidRPr="008746D9">
            <w:rPr>
              <w:lang w:val="en-US"/>
            </w:rPr>
            <w:fldChar w:fldCharType="begin"/>
          </w:r>
          <w:r w:rsidR="007F738B" w:rsidRPr="008746D9">
            <w:rPr>
              <w:lang w:val="en-US"/>
            </w:rPr>
            <w:instrText xml:space="preserve"> CITATION Oli13 \l 1036 </w:instrText>
          </w:r>
          <w:r w:rsidR="007F738B" w:rsidRPr="008746D9">
            <w:rPr>
              <w:lang w:val="en-US"/>
            </w:rPr>
            <w:fldChar w:fldCharType="separate"/>
          </w:r>
          <w:r w:rsidR="009538EB" w:rsidRPr="008746D9">
            <w:rPr>
              <w:noProof/>
              <w:lang w:val="en-US"/>
            </w:rPr>
            <w:t>[2]</w:t>
          </w:r>
          <w:r w:rsidR="007F738B" w:rsidRPr="008746D9">
            <w:rPr>
              <w:lang w:val="en-US"/>
            </w:rPr>
            <w:fldChar w:fldCharType="end"/>
          </w:r>
        </w:sdtContent>
      </w:sdt>
      <w:r w:rsidR="00B268DF" w:rsidRPr="008746D9">
        <w:rPr>
          <w:lang w:val="en-US"/>
        </w:rPr>
        <w:t>.</w:t>
      </w:r>
      <w:r w:rsidR="00EA0C60" w:rsidRPr="008746D9">
        <w:rPr>
          <w:lang w:val="en-US"/>
        </w:rPr>
        <w:t xml:space="preserve"> It is mainly based on the following formula </w:t>
      </w:r>
      <m:oMath>
        <m:acc>
          <m:accPr>
            <m:ctrlPr>
              <w:rPr>
                <w:rFonts w:ascii="Cambria Math" w:hAnsi="Cambria Math"/>
                <w:iCs/>
                <w:lang w:val="en-US"/>
              </w:rPr>
            </m:ctrlPr>
          </m:accPr>
          <m:e>
            <m:sSubSup>
              <m:sSubSupPr>
                <m:ctrlPr>
                  <w:rPr>
                    <w:rFonts w:ascii="Cambria Math" w:hAnsi="Cambria Math"/>
                    <w:i/>
                    <w:iCs/>
                    <w:lang w:val="en-US"/>
                  </w:rPr>
                </m:ctrlPr>
              </m:sSubSupPr>
              <m:e>
                <m:r>
                  <w:rPr>
                    <w:rFonts w:ascii="Cambria Math" w:hAnsi="Cambria Math"/>
                    <w:lang w:val="en-US"/>
                  </w:rPr>
                  <m:t>Z</m:t>
                </m:r>
                <m:ctrlPr>
                  <w:rPr>
                    <w:rFonts w:ascii="Cambria Math" w:hAnsi="Cambria Math"/>
                    <w:i/>
                    <w:lang w:val="en-US"/>
                  </w:rPr>
                </m:ctrlPr>
              </m:e>
              <m:sub>
                <m:r>
                  <w:rPr>
                    <w:rFonts w:ascii="Cambria Math" w:hAnsi="Cambria Math"/>
                    <w:lang w:val="en-US"/>
                  </w:rPr>
                  <m:t>t</m:t>
                </m:r>
                <m:ctrlPr>
                  <w:rPr>
                    <w:rFonts w:ascii="Cambria Math" w:hAnsi="Cambria Math"/>
                    <w:i/>
                    <w:lang w:val="en-US"/>
                  </w:rPr>
                </m:ctrlPr>
              </m:sub>
              <m:sup>
                <m:r>
                  <w:rPr>
                    <w:rFonts w:ascii="Cambria Math" w:hAnsi="Cambria Math"/>
                    <w:lang w:val="en-US"/>
                  </w:rPr>
                  <m:t>migrations</m:t>
                </m:r>
              </m:sup>
            </m:sSubSup>
          </m:e>
        </m:acc>
        <m:r>
          <m:rPr>
            <m:sty m:val="p"/>
          </m:rPr>
          <w:rPr>
            <w:rFonts w:ascii="Cambria Math" w:hAnsi="Cambria Math"/>
            <w:lang w:val="en-US"/>
          </w:rPr>
          <m:t xml:space="preserve">= </m:t>
        </m:r>
        <m:sSub>
          <m:sSubPr>
            <m:ctrlPr>
              <w:rPr>
                <w:rFonts w:ascii="Cambria Math" w:hAnsi="Cambria Math"/>
                <w:iCs/>
                <w:lang w:val="en-US"/>
              </w:rPr>
            </m:ctrlPr>
          </m:sSubPr>
          <m:e>
            <m:r>
              <w:rPr>
                <w:rFonts w:ascii="Cambria Math" w:hAnsi="Cambria Math"/>
                <w:lang w:val="en-US"/>
              </w:rPr>
              <m:t>λ</m:t>
            </m:r>
          </m:e>
          <m:sub>
            <m:r>
              <w:rPr>
                <w:rFonts w:ascii="Cambria Math" w:hAnsi="Cambria Math"/>
                <w:lang w:val="en-US"/>
              </w:rPr>
              <m:t>t</m:t>
            </m:r>
          </m:sub>
        </m:sSub>
        <m:sSub>
          <m:sSubPr>
            <m:ctrlPr>
              <w:rPr>
                <w:rFonts w:ascii="Cambria Math" w:hAnsi="Cambria Math"/>
                <w:iCs/>
                <w:lang w:val="en-US"/>
              </w:rPr>
            </m:ctrlPr>
          </m:sSubPr>
          <m:e>
            <m:r>
              <w:rPr>
                <w:rFonts w:ascii="Cambria Math" w:hAnsi="Cambria Math"/>
                <w:lang w:val="en-US"/>
              </w:rPr>
              <m:t>Z</m:t>
            </m:r>
          </m:e>
          <m:sub>
            <m:r>
              <w:rPr>
                <w:rFonts w:ascii="Cambria Math" w:hAnsi="Cambria Math"/>
                <w:lang w:val="en-US"/>
              </w:rPr>
              <m:t>crisis</m:t>
            </m:r>
          </m:sub>
        </m:sSub>
        <m:r>
          <m:rPr>
            <m:sty m:val="p"/>
          </m:rPr>
          <w:rPr>
            <w:rFonts w:ascii="Cambria Math" w:hAnsi="Cambria Math"/>
            <w:lang w:val="en-US"/>
          </w:rPr>
          <m:t>+</m:t>
        </m:r>
        <m:d>
          <m:dPr>
            <m:ctrlPr>
              <w:rPr>
                <w:rFonts w:ascii="Cambria Math" w:hAnsi="Cambria Math"/>
                <w:iCs/>
                <w:lang w:val="en-US"/>
              </w:rPr>
            </m:ctrlPr>
          </m:dPr>
          <m:e>
            <m:r>
              <m:rPr>
                <m:sty m:val="p"/>
              </m:rPr>
              <w:rPr>
                <w:rFonts w:ascii="Cambria Math" w:hAnsi="Cambria Math"/>
                <w:lang w:val="en-US"/>
              </w:rPr>
              <m:t>1-</m:t>
            </m:r>
            <m:sSub>
              <m:sSubPr>
                <m:ctrlPr>
                  <w:rPr>
                    <w:rFonts w:ascii="Cambria Math" w:hAnsi="Cambria Math"/>
                    <w:iCs/>
                    <w:lang w:val="en-US"/>
                  </w:rPr>
                </m:ctrlPr>
              </m:sSubPr>
              <m:e>
                <m:r>
                  <w:rPr>
                    <w:rFonts w:ascii="Cambria Math" w:hAnsi="Cambria Math"/>
                    <w:lang w:val="en-US"/>
                  </w:rPr>
                  <m:t>λ</m:t>
                </m:r>
              </m:e>
              <m:sub>
                <m:r>
                  <w:rPr>
                    <w:rFonts w:ascii="Cambria Math" w:hAnsi="Cambria Math"/>
                    <w:lang w:val="en-US"/>
                  </w:rPr>
                  <m:t>t</m:t>
                </m:r>
              </m:sub>
            </m:sSub>
          </m:e>
        </m:d>
        <m:sSub>
          <m:sSubPr>
            <m:ctrlPr>
              <w:rPr>
                <w:rFonts w:ascii="Cambria Math" w:hAnsi="Cambria Math"/>
                <w:iCs/>
                <w:lang w:val="en-US"/>
              </w:rPr>
            </m:ctrlPr>
          </m:sSubPr>
          <m:e>
            <m:r>
              <w:rPr>
                <w:rFonts w:ascii="Cambria Math" w:hAnsi="Cambria Math"/>
                <w:lang w:val="en-US"/>
              </w:rPr>
              <m:t>Z</m:t>
            </m:r>
          </m:e>
          <m:sub>
            <m:r>
              <w:rPr>
                <w:rFonts w:ascii="Cambria Math" w:hAnsi="Cambria Math"/>
                <w:lang w:val="en-US"/>
              </w:rPr>
              <m:t>expansion</m:t>
            </m:r>
          </m:sub>
        </m:sSub>
      </m:oMath>
      <w:r w:rsidR="00EA0C60" w:rsidRPr="008746D9">
        <w:rPr>
          <w:rFonts w:eastAsiaTheme="minorEastAsia"/>
          <w:iCs/>
          <w:lang w:val="en-US"/>
        </w:rPr>
        <w:t xml:space="preserve"> where: </w:t>
      </w:r>
    </w:p>
    <w:p w:rsidR="002B3379" w:rsidRPr="008746D9" w:rsidRDefault="006E5B0B" w:rsidP="003A1F4A">
      <w:pPr>
        <w:ind w:left="360"/>
        <w:jc w:val="both"/>
        <w:rPr>
          <w:rFonts w:eastAsiaTheme="minorEastAsia"/>
          <w:iCs/>
          <w:lang w:val="en-US"/>
        </w:rPr>
      </w:pPr>
      <m:oMath>
        <m:sSub>
          <m:sSubPr>
            <m:ctrlPr>
              <w:rPr>
                <w:rFonts w:ascii="Cambria Math" w:eastAsiaTheme="minorEastAsia" w:hAnsi="Cambria Math"/>
                <w:i/>
                <w:iCs/>
                <w:lang w:val="en-US"/>
              </w:rPr>
            </m:ctrlPr>
          </m:sSubPr>
          <m:e>
            <m:r>
              <w:rPr>
                <w:rFonts w:ascii="Cambria Math" w:eastAsiaTheme="minorEastAsia" w:hAnsi="Cambria Math"/>
                <w:lang w:val="en-US"/>
              </w:rPr>
              <m:t>Z</m:t>
            </m:r>
          </m:e>
          <m:sub>
            <m:r>
              <w:rPr>
                <w:rFonts w:ascii="Cambria Math" w:eastAsiaTheme="minorEastAsia" w:hAnsi="Cambria Math"/>
                <w:lang w:val="en-US"/>
              </w:rPr>
              <m:t>crisis</m:t>
            </m:r>
          </m:sub>
        </m:sSub>
      </m:oMath>
      <w:r w:rsidR="00EA0C60" w:rsidRPr="008746D9">
        <w:rPr>
          <w:rFonts w:eastAsiaTheme="minorEastAsia"/>
          <w:iCs/>
          <w:lang w:val="en-US"/>
        </w:rPr>
        <w:t xml:space="preserve"> </w:t>
      </w:r>
      <w:proofErr w:type="gramStart"/>
      <w:r w:rsidR="00EA0C60" w:rsidRPr="008746D9">
        <w:rPr>
          <w:rFonts w:eastAsiaTheme="minorEastAsia"/>
          <w:iCs/>
          <w:lang w:val="en-US"/>
        </w:rPr>
        <w:t>and</w:t>
      </w:r>
      <w:proofErr w:type="gramEnd"/>
      <w:r w:rsidR="00EA0C60" w:rsidRPr="008746D9">
        <w:rPr>
          <w:rFonts w:eastAsiaTheme="minorEastAsia"/>
          <w:iCs/>
          <w:lang w:val="en-US"/>
        </w:rPr>
        <w:t xml:space="preserve"> </w:t>
      </w:r>
      <m:oMath>
        <m:sSub>
          <m:sSubPr>
            <m:ctrlPr>
              <w:rPr>
                <w:rFonts w:ascii="Cambria Math" w:eastAsiaTheme="minorEastAsia" w:hAnsi="Cambria Math"/>
                <w:i/>
                <w:iCs/>
                <w:lang w:val="en-US"/>
              </w:rPr>
            </m:ctrlPr>
          </m:sSubPr>
          <m:e>
            <m:r>
              <w:rPr>
                <w:rFonts w:ascii="Cambria Math" w:eastAsiaTheme="minorEastAsia" w:hAnsi="Cambria Math"/>
                <w:lang w:val="en-US"/>
              </w:rPr>
              <m:t>Z</m:t>
            </m:r>
          </m:e>
          <m:sub>
            <m:r>
              <w:rPr>
                <w:rFonts w:ascii="Cambria Math" w:eastAsiaTheme="minorEastAsia" w:hAnsi="Cambria Math"/>
                <w:lang w:val="en-US"/>
              </w:rPr>
              <m:t>expansion</m:t>
            </m:r>
          </m:sub>
        </m:sSub>
      </m:oMath>
      <w:r w:rsidR="00EA0C60" w:rsidRPr="008746D9">
        <w:rPr>
          <w:rFonts w:eastAsiaTheme="minorEastAsia"/>
          <w:iCs/>
          <w:lang w:val="en-US"/>
        </w:rPr>
        <w:t xml:space="preserve"> are systemic variables retrieved from a crisis migration matrix and an expansion migration matrix and ;</w:t>
      </w:r>
    </w:p>
    <w:p w:rsidR="00EA0C60" w:rsidRPr="008746D9" w:rsidRDefault="00EA0C60" w:rsidP="003A1F4A">
      <w:pPr>
        <w:ind w:left="360"/>
        <w:jc w:val="both"/>
        <w:rPr>
          <w:rFonts w:eastAsiaTheme="minorEastAsia"/>
          <w:iCs/>
          <w:lang w:val="en-US"/>
        </w:rPr>
      </w:pPr>
      <m:oMath>
        <m:r>
          <w:rPr>
            <w:rFonts w:ascii="Cambria Math" w:eastAsiaTheme="minorEastAsia" w:hAnsi="Cambria Math"/>
            <w:lang w:val="en-US"/>
          </w:rPr>
          <m:t>λ</m:t>
        </m:r>
      </m:oMath>
      <w:r w:rsidRPr="008746D9">
        <w:rPr>
          <w:rFonts w:eastAsiaTheme="minorEastAsia"/>
          <w:iCs/>
          <w:lang w:val="en-US"/>
        </w:rPr>
        <w:t xml:space="preserve"> </w:t>
      </w:r>
      <w:proofErr w:type="gramStart"/>
      <w:r w:rsidRPr="008746D9">
        <w:rPr>
          <w:rFonts w:eastAsiaTheme="minorEastAsia"/>
          <w:iCs/>
          <w:lang w:val="en-US"/>
        </w:rPr>
        <w:t>is</w:t>
      </w:r>
      <w:proofErr w:type="gramEnd"/>
      <w:r w:rsidRPr="008746D9">
        <w:rPr>
          <w:rFonts w:eastAsiaTheme="minorEastAsia"/>
          <w:iCs/>
          <w:lang w:val="en-US"/>
        </w:rPr>
        <w:t xml:space="preserve"> given by a positioning in the macroeconomic cycle using the default rate</w:t>
      </w:r>
    </w:p>
    <w:p w:rsidR="00EA0C60" w:rsidRPr="008746D9" w:rsidRDefault="006E5B0B" w:rsidP="00EA0C60">
      <w:pPr>
        <w:ind w:left="360"/>
        <w:rPr>
          <w:rFonts w:ascii="Arial Narrow" w:hAnsi="Arial Narrow"/>
          <w:iCs/>
          <w:lang w:val="en-US"/>
        </w:rPr>
      </w:pPr>
      <m:oMathPara>
        <m:oMath>
          <m:sSub>
            <m:sSubPr>
              <m:ctrlPr>
                <w:rPr>
                  <w:rFonts w:ascii="Cambria Math" w:hAnsi="Cambria Math"/>
                  <w:iCs/>
                  <w:lang w:val="en-US"/>
                </w:rPr>
              </m:ctrlPr>
            </m:sSubPr>
            <m:e>
              <m:r>
                <w:rPr>
                  <w:rFonts w:ascii="Cambria Math" w:hAnsi="Cambria Math"/>
                  <w:lang w:val="en-US"/>
                </w:rPr>
                <m:t>λ</m:t>
              </m:r>
            </m:e>
            <m:sub>
              <m:r>
                <w:rPr>
                  <w:rFonts w:ascii="Cambria Math" w:hAnsi="Cambria Math"/>
                  <w:lang w:val="en-US"/>
                </w:rPr>
                <m:t>t</m:t>
              </m:r>
            </m:sub>
          </m:sSub>
          <m:r>
            <m:rPr>
              <m:sty m:val="p"/>
            </m:rPr>
            <w:rPr>
              <w:rFonts w:ascii="Cambria Math" w:hAnsi="Cambria Math"/>
              <w:lang w:val="en-US"/>
            </w:rPr>
            <m:t xml:space="preserve">= </m:t>
          </m:r>
          <m:f>
            <m:fPr>
              <m:ctrlPr>
                <w:rPr>
                  <w:rFonts w:ascii="Cambria Math" w:hAnsi="Cambria Math"/>
                  <w:iCs/>
                  <w:lang w:val="en-US"/>
                </w:rPr>
              </m:ctrlPr>
            </m:fPr>
            <m:num>
              <m:sSub>
                <m:sSubPr>
                  <m:ctrlPr>
                    <w:rPr>
                      <w:rFonts w:ascii="Cambria Math" w:hAnsi="Cambria Math"/>
                      <w:iCs/>
                      <w:lang w:val="en-US"/>
                    </w:rPr>
                  </m:ctrlPr>
                </m:sSubPr>
                <m:e>
                  <m:acc>
                    <m:accPr>
                      <m:ctrlPr>
                        <w:rPr>
                          <w:rFonts w:ascii="Cambria Math" w:hAnsi="Cambria Math"/>
                          <w:iCs/>
                          <w:lang w:val="en-US"/>
                        </w:rPr>
                      </m:ctrlPr>
                    </m:accPr>
                    <m:e>
                      <m:r>
                        <w:rPr>
                          <w:rFonts w:ascii="Cambria Math" w:hAnsi="Cambria Math"/>
                          <w:lang w:val="en-US"/>
                        </w:rPr>
                        <m:t>DR</m:t>
                      </m:r>
                    </m:e>
                  </m:acc>
                </m:e>
                <m:sub>
                  <m:r>
                    <w:rPr>
                      <w:rFonts w:ascii="Cambria Math" w:hAnsi="Cambria Math"/>
                      <w:lang w:val="en-US"/>
                    </w:rPr>
                    <m:t>t</m:t>
                  </m:r>
                </m:sub>
              </m:sSub>
              <m:r>
                <m:rPr>
                  <m:sty m:val="p"/>
                </m:rPr>
                <w:rPr>
                  <w:rFonts w:ascii="Cambria Math" w:hAnsi="Cambria Math"/>
                  <w:lang w:val="en-US"/>
                </w:rPr>
                <m:t>-</m:t>
              </m:r>
              <m:sSub>
                <m:sSubPr>
                  <m:ctrlPr>
                    <w:rPr>
                      <w:rFonts w:ascii="Cambria Math" w:hAnsi="Cambria Math"/>
                      <w:i/>
                      <w:iCs/>
                      <w:lang w:val="en-US"/>
                    </w:rPr>
                  </m:ctrlPr>
                </m:sSubPr>
                <m:e>
                  <m:r>
                    <w:rPr>
                      <w:rFonts w:ascii="Cambria Math" w:hAnsi="Cambria Math"/>
                      <w:lang w:val="en-US"/>
                    </w:rPr>
                    <m:t>DR</m:t>
                  </m:r>
                  <m:ctrlPr>
                    <w:rPr>
                      <w:rFonts w:ascii="Cambria Math" w:hAnsi="Cambria Math"/>
                      <w:i/>
                      <w:lang w:val="en-US"/>
                    </w:rPr>
                  </m:ctrlPr>
                </m:e>
                <m:sub>
                  <m:r>
                    <w:rPr>
                      <w:rFonts w:ascii="Cambria Math" w:hAnsi="Cambria Math"/>
                      <w:lang w:val="en-US"/>
                    </w:rPr>
                    <m:t>expansion</m:t>
                  </m:r>
                </m:sub>
              </m:sSub>
            </m:num>
            <m:den>
              <m:r>
                <w:rPr>
                  <w:rFonts w:ascii="Cambria Math" w:hAnsi="Cambria Math"/>
                  <w:lang w:val="en-US"/>
                </w:rPr>
                <m:t>D</m:t>
              </m:r>
              <m:sSub>
                <m:sSubPr>
                  <m:ctrlPr>
                    <w:rPr>
                      <w:rFonts w:ascii="Cambria Math" w:hAnsi="Cambria Math"/>
                      <w:iCs/>
                      <w:lang w:val="en-US"/>
                    </w:rPr>
                  </m:ctrlPr>
                </m:sSubPr>
                <m:e>
                  <m:r>
                    <w:rPr>
                      <w:rFonts w:ascii="Cambria Math" w:hAnsi="Cambria Math"/>
                      <w:lang w:val="en-US"/>
                    </w:rPr>
                    <m:t>R</m:t>
                  </m:r>
                </m:e>
                <m:sub>
                  <m:r>
                    <w:rPr>
                      <w:rFonts w:ascii="Cambria Math" w:hAnsi="Cambria Math"/>
                      <w:lang w:val="en-US"/>
                    </w:rPr>
                    <m:t>crisis</m:t>
                  </m:r>
                </m:sub>
              </m:sSub>
              <m:r>
                <m:rPr>
                  <m:sty m:val="p"/>
                </m:rPr>
                <w:rPr>
                  <w:rFonts w:ascii="Cambria Math" w:hAnsi="Cambria Math"/>
                  <w:lang w:val="en-US"/>
                </w:rPr>
                <m:t>-</m:t>
              </m:r>
              <m:sSub>
                <m:sSubPr>
                  <m:ctrlPr>
                    <w:rPr>
                      <w:rFonts w:ascii="Cambria Math" w:hAnsi="Cambria Math"/>
                      <w:i/>
                      <w:iCs/>
                      <w:lang w:val="en-US"/>
                    </w:rPr>
                  </m:ctrlPr>
                </m:sSubPr>
                <m:e>
                  <m:r>
                    <w:rPr>
                      <w:rFonts w:ascii="Cambria Math" w:hAnsi="Cambria Math"/>
                      <w:lang w:val="en-US"/>
                    </w:rPr>
                    <m:t>DR</m:t>
                  </m:r>
                  <m:ctrlPr>
                    <w:rPr>
                      <w:rFonts w:ascii="Cambria Math" w:hAnsi="Cambria Math"/>
                      <w:i/>
                      <w:lang w:val="en-US"/>
                    </w:rPr>
                  </m:ctrlPr>
                </m:e>
                <m:sub>
                  <m:r>
                    <w:rPr>
                      <w:rFonts w:ascii="Cambria Math" w:hAnsi="Cambria Math"/>
                      <w:lang w:val="en-US"/>
                    </w:rPr>
                    <m:t>expansion</m:t>
                  </m:r>
                </m:sub>
              </m:sSub>
            </m:den>
          </m:f>
        </m:oMath>
      </m:oMathPara>
    </w:p>
    <w:p w:rsidR="00EA0C60" w:rsidRPr="008746D9" w:rsidRDefault="00EA0C60" w:rsidP="003A1F4A">
      <w:pPr>
        <w:ind w:firstLine="360"/>
        <w:jc w:val="both"/>
        <w:rPr>
          <w:rFonts w:eastAsiaTheme="minorEastAsia"/>
          <w:lang w:val="en-US"/>
        </w:rPr>
      </w:pPr>
      <w:r w:rsidRPr="008746D9">
        <w:rPr>
          <w:rFonts w:eastAsiaTheme="minorEastAsia"/>
          <w:lang w:val="en-US"/>
        </w:rPr>
        <w:t>This approach has been rejected for the following arguments</w:t>
      </w:r>
      <w:r w:rsidR="00BA0C79" w:rsidRPr="008746D9">
        <w:rPr>
          <w:rFonts w:eastAsiaTheme="minorEastAsia"/>
          <w:lang w:val="en-US"/>
        </w:rPr>
        <w:t>:</w:t>
      </w:r>
    </w:p>
    <w:p w:rsidR="003A518B" w:rsidRPr="008746D9" w:rsidRDefault="00BA0C79" w:rsidP="00FE788B">
      <w:pPr>
        <w:pStyle w:val="Paragraphedeliste"/>
        <w:numPr>
          <w:ilvl w:val="1"/>
          <w:numId w:val="37"/>
        </w:numPr>
        <w:rPr>
          <w:lang w:val="en-US"/>
        </w:rPr>
      </w:pPr>
      <w:r w:rsidRPr="008746D9">
        <w:rPr>
          <w:lang w:val="en-US"/>
        </w:rPr>
        <w:t>I</w:t>
      </w:r>
      <w:r w:rsidR="003A518B" w:rsidRPr="008746D9">
        <w:rPr>
          <w:lang w:val="en-US"/>
        </w:rPr>
        <w:t xml:space="preserve">t has already been demonstrated in section </w:t>
      </w:r>
      <w:r w:rsidR="003A518B" w:rsidRPr="008746D9">
        <w:rPr>
          <w:lang w:val="en-US"/>
        </w:rPr>
        <w:fldChar w:fldCharType="begin"/>
      </w:r>
      <w:r w:rsidR="003A518B" w:rsidRPr="008746D9">
        <w:rPr>
          <w:lang w:val="en-US"/>
        </w:rPr>
        <w:instrText xml:space="preserve"> REF _Ref506913747 \w \h </w:instrText>
      </w:r>
      <w:r w:rsidR="003A518B" w:rsidRPr="008746D9">
        <w:rPr>
          <w:lang w:val="en-US"/>
        </w:rPr>
      </w:r>
      <w:r w:rsidR="003A518B" w:rsidRPr="008746D9">
        <w:rPr>
          <w:lang w:val="en-US"/>
        </w:rPr>
        <w:fldChar w:fldCharType="separate"/>
      </w:r>
      <w:proofErr w:type="spellStart"/>
      <w:r w:rsidR="009538EB" w:rsidRPr="008746D9">
        <w:rPr>
          <w:lang w:val="en-US"/>
        </w:rPr>
        <w:t>III.b</w:t>
      </w:r>
      <w:proofErr w:type="spellEnd"/>
      <w:r w:rsidR="003A518B" w:rsidRPr="008746D9">
        <w:rPr>
          <w:lang w:val="en-US"/>
        </w:rPr>
        <w:fldChar w:fldCharType="end"/>
      </w:r>
      <w:r w:rsidR="003A518B" w:rsidRPr="008746D9">
        <w:rPr>
          <w:lang w:val="en-US"/>
        </w:rPr>
        <w:t xml:space="preserve"> that default rate is not a relevant indicator for migration dynamics</w:t>
      </w:r>
    </w:p>
    <w:p w:rsidR="003A518B" w:rsidRPr="008746D9" w:rsidRDefault="003A518B" w:rsidP="00FE788B">
      <w:pPr>
        <w:pStyle w:val="Paragraphedeliste"/>
        <w:numPr>
          <w:ilvl w:val="1"/>
          <w:numId w:val="37"/>
        </w:numPr>
        <w:rPr>
          <w:lang w:val="en-US"/>
        </w:rPr>
      </w:pPr>
      <w:r w:rsidRPr="008746D9">
        <w:rPr>
          <w:lang w:val="en-US"/>
        </w:rPr>
        <w:lastRenderedPageBreak/>
        <w:t xml:space="preserve">It has been tested by CACIB but led to inconsistencies when defining the crisis and expansion </w:t>
      </w:r>
      <w:r w:rsidR="00D81A4E" w:rsidRPr="008746D9">
        <w:rPr>
          <w:lang w:val="en-US"/>
        </w:rPr>
        <w:t>period</w:t>
      </w:r>
      <w:r w:rsidRPr="008746D9">
        <w:rPr>
          <w:lang w:val="en-US"/>
        </w:rPr>
        <w:t xml:space="preserve"> as </w:t>
      </w:r>
      <w:r w:rsidR="00EA0C60" w:rsidRPr="008746D9">
        <w:rPr>
          <w:lang w:val="en-US"/>
        </w:rPr>
        <w:t xml:space="preserve">the worst </w:t>
      </w:r>
      <w:r w:rsidR="00D81A4E" w:rsidRPr="008746D9">
        <w:rPr>
          <w:lang w:val="en-US"/>
        </w:rPr>
        <w:t>period</w:t>
      </w:r>
      <w:r w:rsidR="00EA0C60" w:rsidRPr="008746D9">
        <w:rPr>
          <w:lang w:val="en-US"/>
        </w:rPr>
        <w:t xml:space="preserve"> </w:t>
      </w:r>
      <w:r w:rsidR="00BA0C79" w:rsidRPr="008746D9">
        <w:rPr>
          <w:lang w:val="en-US"/>
        </w:rPr>
        <w:t xml:space="preserve">for migration does not correspond to the worst </w:t>
      </w:r>
      <w:r w:rsidR="00D81A4E" w:rsidRPr="008746D9">
        <w:rPr>
          <w:lang w:val="en-US"/>
        </w:rPr>
        <w:t>period</w:t>
      </w:r>
      <w:r w:rsidR="00BA0C79" w:rsidRPr="008746D9">
        <w:rPr>
          <w:lang w:val="en-US"/>
        </w:rPr>
        <w:t xml:space="preserve"> for default. </w:t>
      </w:r>
      <w:r w:rsidR="00D81A4E" w:rsidRPr="008746D9">
        <w:rPr>
          <w:lang w:val="en-US"/>
        </w:rPr>
        <w:t xml:space="preserve">For example, </w:t>
      </w:r>
      <w:r w:rsidR="00D81A4E" w:rsidRPr="008746D9">
        <w:rPr>
          <w:lang w:val="en-US"/>
        </w:rPr>
        <w:fldChar w:fldCharType="begin"/>
      </w:r>
      <w:r w:rsidR="00D81A4E" w:rsidRPr="008746D9">
        <w:rPr>
          <w:lang w:val="en-US"/>
        </w:rPr>
        <w:instrText xml:space="preserve"> REF _Ref507000698 \h </w:instrText>
      </w:r>
      <w:r w:rsidR="00D81A4E" w:rsidRPr="008746D9">
        <w:rPr>
          <w:lang w:val="en-US"/>
        </w:rPr>
      </w:r>
      <w:r w:rsidR="00D81A4E" w:rsidRPr="008746D9">
        <w:rPr>
          <w:lang w:val="en-US"/>
        </w:rPr>
        <w:fldChar w:fldCharType="separate"/>
      </w:r>
      <w:r w:rsidR="009538EB" w:rsidRPr="008746D9">
        <w:rPr>
          <w:lang w:val="en-US"/>
        </w:rPr>
        <w:t xml:space="preserve">Figure </w:t>
      </w:r>
      <w:r w:rsidR="009538EB" w:rsidRPr="008746D9">
        <w:rPr>
          <w:noProof/>
          <w:lang w:val="en-US"/>
        </w:rPr>
        <w:t>2</w:t>
      </w:r>
      <w:r w:rsidR="00D81A4E" w:rsidRPr="008746D9">
        <w:rPr>
          <w:lang w:val="en-US"/>
        </w:rPr>
        <w:fldChar w:fldCharType="end"/>
      </w:r>
      <w:r w:rsidR="00D81A4E" w:rsidRPr="008746D9">
        <w:rPr>
          <w:lang w:val="en-US"/>
        </w:rPr>
        <w:t xml:space="preserve"> shows that the worst period for default is 2018 Q2 to Q4 whereas the worst period for migration is 2011 Q2 to Q3. This obviously introduces inconsistency when defining </w:t>
      </w:r>
      <m:oMath>
        <m:r>
          <w:rPr>
            <w:rFonts w:ascii="Cambria Math" w:hAnsi="Cambria Math"/>
            <w:lang w:val="en-US"/>
          </w:rPr>
          <m:t>D</m:t>
        </m:r>
        <m:sSub>
          <m:sSubPr>
            <m:ctrlPr>
              <w:rPr>
                <w:rFonts w:ascii="Cambria Math" w:hAnsi="Cambria Math"/>
                <w:iCs/>
                <w:lang w:val="en-US"/>
              </w:rPr>
            </m:ctrlPr>
          </m:sSubPr>
          <m:e>
            <m:r>
              <w:rPr>
                <w:rFonts w:ascii="Cambria Math" w:hAnsi="Cambria Math"/>
                <w:lang w:val="en-US"/>
              </w:rPr>
              <m:t>R</m:t>
            </m:r>
          </m:e>
          <m:sub>
            <m:r>
              <w:rPr>
                <w:rFonts w:ascii="Cambria Math" w:hAnsi="Cambria Math"/>
                <w:lang w:val="en-US"/>
              </w:rPr>
              <m:t>crisis</m:t>
            </m:r>
          </m:sub>
        </m:sSub>
      </m:oMath>
      <w:r w:rsidR="00D81A4E" w:rsidRPr="008746D9">
        <w:rPr>
          <w:rFonts w:eastAsiaTheme="minorEastAsia"/>
          <w:iCs/>
          <w:lang w:val="en-US"/>
        </w:rPr>
        <w:t xml:space="preserve"> and </w:t>
      </w:r>
      <m:oMath>
        <m:sSub>
          <m:sSubPr>
            <m:ctrlPr>
              <w:rPr>
                <w:rFonts w:ascii="Cambria Math" w:hAnsi="Cambria Math"/>
                <w:iCs/>
                <w:lang w:val="en-US"/>
              </w:rPr>
            </m:ctrlPr>
          </m:sSubPr>
          <m:e>
            <m:r>
              <w:rPr>
                <w:rFonts w:ascii="Cambria Math" w:hAnsi="Cambria Math"/>
                <w:lang w:val="en-US"/>
              </w:rPr>
              <m:t>Z</m:t>
            </m:r>
          </m:e>
          <m:sub>
            <m:r>
              <w:rPr>
                <w:rFonts w:ascii="Cambria Math" w:hAnsi="Cambria Math"/>
                <w:lang w:val="en-US"/>
              </w:rPr>
              <m:t>crisis</m:t>
            </m:r>
          </m:sub>
        </m:sSub>
      </m:oMath>
      <w:r w:rsidR="00D81A4E" w:rsidRPr="008746D9">
        <w:rPr>
          <w:rFonts w:eastAsiaTheme="minorEastAsia"/>
          <w:iCs/>
          <w:lang w:val="en-US"/>
        </w:rPr>
        <w:t xml:space="preserve"> added to</w:t>
      </w:r>
      <w:r w:rsidR="00D81A4E" w:rsidRPr="008746D9">
        <w:rPr>
          <w:lang w:val="en-US"/>
        </w:rPr>
        <w:t xml:space="preserve"> model instability due to the possibility that </w:t>
      </w:r>
      <m:oMath>
        <m:sSub>
          <m:sSubPr>
            <m:ctrlPr>
              <w:rPr>
                <w:rFonts w:ascii="Cambria Math" w:hAnsi="Cambria Math"/>
                <w:iCs/>
                <w:lang w:val="en-US"/>
              </w:rPr>
            </m:ctrlPr>
          </m:sSubPr>
          <m:e>
            <m:r>
              <w:rPr>
                <w:rFonts w:ascii="Cambria Math" w:hAnsi="Cambria Math"/>
                <w:lang w:val="en-US"/>
              </w:rPr>
              <m:t>Z</m:t>
            </m:r>
          </m:e>
          <m:sub>
            <m:r>
              <w:rPr>
                <w:rFonts w:ascii="Cambria Math" w:hAnsi="Cambria Math"/>
                <w:lang w:val="en-US"/>
              </w:rPr>
              <m:t>crisis</m:t>
            </m:r>
          </m:sub>
        </m:sSub>
      </m:oMath>
      <w:r w:rsidR="00D81A4E" w:rsidRPr="008746D9">
        <w:rPr>
          <w:rFonts w:eastAsiaTheme="minorEastAsia"/>
          <w:iCs/>
          <w:lang w:val="en-US"/>
        </w:rPr>
        <w:t xml:space="preserve"> could be superior </w:t>
      </w:r>
      <w:proofErr w:type="gramStart"/>
      <w:r w:rsidR="00D81A4E" w:rsidRPr="008746D9">
        <w:rPr>
          <w:rFonts w:eastAsiaTheme="minorEastAsia"/>
          <w:iCs/>
          <w:lang w:val="en-US"/>
        </w:rPr>
        <w:t xml:space="preserve">to </w:t>
      </w:r>
      <w:proofErr w:type="gramEnd"/>
      <m:oMath>
        <m:sSub>
          <m:sSubPr>
            <m:ctrlPr>
              <w:rPr>
                <w:rFonts w:ascii="Cambria Math" w:hAnsi="Cambria Math"/>
                <w:iCs/>
                <w:lang w:val="en-US"/>
              </w:rPr>
            </m:ctrlPr>
          </m:sSubPr>
          <m:e>
            <m:r>
              <w:rPr>
                <w:rFonts w:ascii="Cambria Math" w:hAnsi="Cambria Math"/>
                <w:lang w:val="en-US"/>
              </w:rPr>
              <m:t>Z</m:t>
            </m:r>
          </m:e>
          <m:sub>
            <m:r>
              <w:rPr>
                <w:rFonts w:ascii="Cambria Math" w:hAnsi="Cambria Math"/>
                <w:lang w:val="en-US"/>
              </w:rPr>
              <m:t>expansion</m:t>
            </m:r>
          </m:sub>
        </m:sSub>
      </m:oMath>
      <w:r w:rsidR="00D81A4E" w:rsidRPr="008746D9">
        <w:rPr>
          <w:rFonts w:eastAsiaTheme="minorEastAsia"/>
          <w:iCs/>
          <w:lang w:val="en-US"/>
        </w:rPr>
        <w:t>.</w:t>
      </w:r>
    </w:p>
    <w:p w:rsidR="003A518B" w:rsidRPr="008746D9" w:rsidRDefault="003A518B" w:rsidP="00FE788B">
      <w:pPr>
        <w:pStyle w:val="Paragraphedeliste"/>
        <w:numPr>
          <w:ilvl w:val="1"/>
          <w:numId w:val="37"/>
        </w:numPr>
        <w:rPr>
          <w:lang w:val="en-US"/>
        </w:rPr>
      </w:pPr>
      <w:r w:rsidRPr="008746D9">
        <w:rPr>
          <w:lang w:val="en-US"/>
        </w:rPr>
        <w:t xml:space="preserve">This approach has been adapted by CACIB and gave rise to </w:t>
      </w:r>
      <w:r w:rsidR="00BA0C79" w:rsidRPr="008746D9">
        <w:rPr>
          <w:lang w:val="en-US"/>
        </w:rPr>
        <w:t xml:space="preserve">the use of a migration metric instead of the default rate described in the following. </w:t>
      </w:r>
    </w:p>
    <w:p w:rsidR="00FE788B" w:rsidRPr="008746D9" w:rsidRDefault="003115E9" w:rsidP="00FE788B">
      <w:pPr>
        <w:pStyle w:val="Paragraphedeliste"/>
        <w:numPr>
          <w:ilvl w:val="0"/>
          <w:numId w:val="33"/>
        </w:numPr>
        <w:rPr>
          <w:lang w:val="en-US"/>
        </w:rPr>
      </w:pPr>
      <w:r w:rsidRPr="008746D9">
        <w:rPr>
          <w:lang w:val="en-US"/>
        </w:rPr>
        <w:t>Systemic variable obtained through a combination between the best and worst historical observation weighted using the second largest eigenvalue</w:t>
      </w:r>
      <w:r w:rsidR="002B3379" w:rsidRPr="008746D9">
        <w:rPr>
          <w:lang w:val="en-US"/>
        </w:rPr>
        <w:t xml:space="preserve">. </w:t>
      </w:r>
      <w:r w:rsidR="00BA0C79" w:rsidRPr="008746D9">
        <w:rPr>
          <w:lang w:val="en-US"/>
        </w:rPr>
        <w:t xml:space="preserve">The second largest eigenvalue is deemed in the literature as a migration intensity indicator (see </w:t>
      </w:r>
      <w:sdt>
        <w:sdtPr>
          <w:rPr>
            <w:lang w:val="en-US"/>
          </w:rPr>
          <w:id w:val="-825053324"/>
          <w:citation/>
        </w:sdtPr>
        <w:sdtContent>
          <w:r w:rsidR="005B354B" w:rsidRPr="008746D9">
            <w:rPr>
              <w:lang w:val="en-US"/>
            </w:rPr>
            <w:fldChar w:fldCharType="begin"/>
          </w:r>
          <w:r w:rsidR="005B354B" w:rsidRPr="008746D9">
            <w:rPr>
              <w:lang w:val="en-US"/>
            </w:rPr>
            <w:instrText xml:space="preserve"> CITATION Rob07 \l 1036 </w:instrText>
          </w:r>
          <w:r w:rsidR="005B354B" w:rsidRPr="008746D9">
            <w:rPr>
              <w:lang w:val="en-US"/>
            </w:rPr>
            <w:fldChar w:fldCharType="separate"/>
          </w:r>
          <w:r w:rsidR="009538EB" w:rsidRPr="008746D9">
            <w:rPr>
              <w:noProof/>
              <w:lang w:val="en-US"/>
            </w:rPr>
            <w:t>[3]</w:t>
          </w:r>
          <w:r w:rsidR="005B354B" w:rsidRPr="008746D9">
            <w:rPr>
              <w:lang w:val="en-US"/>
            </w:rPr>
            <w:fldChar w:fldCharType="end"/>
          </w:r>
        </w:sdtContent>
      </w:sdt>
      <w:r w:rsidR="005B354B" w:rsidRPr="008746D9">
        <w:rPr>
          <w:lang w:val="en-US"/>
        </w:rPr>
        <w:t xml:space="preserve">, </w:t>
      </w:r>
      <w:sdt>
        <w:sdtPr>
          <w:rPr>
            <w:lang w:val="en-US"/>
          </w:rPr>
          <w:id w:val="-244659462"/>
          <w:citation/>
        </w:sdtPr>
        <w:sdtContent>
          <w:r w:rsidR="005B354B" w:rsidRPr="008746D9">
            <w:rPr>
              <w:lang w:val="en-US"/>
            </w:rPr>
            <w:fldChar w:fldCharType="begin"/>
          </w:r>
          <w:r w:rsidR="005B354B" w:rsidRPr="008746D9">
            <w:rPr>
              <w:lang w:val="en-US"/>
            </w:rPr>
            <w:instrText xml:space="preserve"> CITATION Yus03 \l 1036 </w:instrText>
          </w:r>
          <w:r w:rsidR="005B354B" w:rsidRPr="008746D9">
            <w:rPr>
              <w:lang w:val="en-US"/>
            </w:rPr>
            <w:fldChar w:fldCharType="separate"/>
          </w:r>
          <w:r w:rsidR="009538EB" w:rsidRPr="008746D9">
            <w:rPr>
              <w:noProof/>
              <w:lang w:val="en-US"/>
            </w:rPr>
            <w:t>[4]</w:t>
          </w:r>
          <w:r w:rsidR="005B354B" w:rsidRPr="008746D9">
            <w:rPr>
              <w:lang w:val="en-US"/>
            </w:rPr>
            <w:fldChar w:fldCharType="end"/>
          </w:r>
        </w:sdtContent>
      </w:sdt>
      <w:r w:rsidR="005B354B" w:rsidRPr="008746D9">
        <w:rPr>
          <w:lang w:val="en-US"/>
        </w:rPr>
        <w:t xml:space="preserve"> and </w:t>
      </w:r>
      <w:sdt>
        <w:sdtPr>
          <w:rPr>
            <w:lang w:val="en-US"/>
          </w:rPr>
          <w:id w:val="-707415384"/>
          <w:citation/>
        </w:sdtPr>
        <w:sdtContent>
          <w:r w:rsidR="005B354B" w:rsidRPr="008746D9">
            <w:rPr>
              <w:lang w:val="en-US"/>
            </w:rPr>
            <w:fldChar w:fldCharType="begin"/>
          </w:r>
          <w:r w:rsidR="005B354B" w:rsidRPr="008746D9">
            <w:rPr>
              <w:lang w:val="en-US"/>
            </w:rPr>
            <w:instrText xml:space="preserve"> CITATION Yus04 \l 1036 </w:instrText>
          </w:r>
          <w:r w:rsidR="005B354B" w:rsidRPr="008746D9">
            <w:rPr>
              <w:lang w:val="en-US"/>
            </w:rPr>
            <w:fldChar w:fldCharType="separate"/>
          </w:r>
          <w:r w:rsidR="009538EB" w:rsidRPr="008746D9">
            <w:rPr>
              <w:noProof/>
              <w:lang w:val="en-US"/>
            </w:rPr>
            <w:t>[5]</w:t>
          </w:r>
          <w:r w:rsidR="005B354B" w:rsidRPr="008746D9">
            <w:rPr>
              <w:lang w:val="en-US"/>
            </w:rPr>
            <w:fldChar w:fldCharType="end"/>
          </w:r>
        </w:sdtContent>
      </w:sdt>
      <w:r w:rsidR="005B354B" w:rsidRPr="008746D9">
        <w:rPr>
          <w:lang w:val="en-US"/>
        </w:rPr>
        <w:t xml:space="preserve"> where the migration indicator is called “rating mobility indicator”</w:t>
      </w:r>
      <w:r w:rsidR="00BA0C79" w:rsidRPr="008746D9">
        <w:rPr>
          <w:lang w:val="en-US"/>
        </w:rPr>
        <w:t xml:space="preserve">). </w:t>
      </w:r>
      <w:r w:rsidR="00FE788B" w:rsidRPr="008746D9">
        <w:rPr>
          <w:lang w:val="en-US"/>
        </w:rPr>
        <w:t xml:space="preserve">Furthermore, historical evidences </w:t>
      </w:r>
      <w:r w:rsidR="00945C5D" w:rsidRPr="008746D9">
        <w:rPr>
          <w:lang w:val="en-US"/>
        </w:rPr>
        <w:t xml:space="preserve">could be observed in </w:t>
      </w:r>
      <w:r w:rsidR="00945C5D" w:rsidRPr="008746D9">
        <w:rPr>
          <w:lang w:val="en-US"/>
        </w:rPr>
        <w:fldChar w:fldCharType="begin"/>
      </w:r>
      <w:r w:rsidR="00945C5D" w:rsidRPr="008746D9">
        <w:rPr>
          <w:lang w:val="en-US"/>
        </w:rPr>
        <w:instrText xml:space="preserve"> REF _Ref506977404 \h </w:instrText>
      </w:r>
      <w:r w:rsidR="00945C5D" w:rsidRPr="008746D9">
        <w:rPr>
          <w:lang w:val="en-US"/>
        </w:rPr>
      </w:r>
      <w:r w:rsidR="00945C5D" w:rsidRPr="008746D9">
        <w:rPr>
          <w:lang w:val="en-US"/>
        </w:rPr>
        <w:fldChar w:fldCharType="separate"/>
      </w:r>
      <w:r w:rsidR="009538EB" w:rsidRPr="008746D9">
        <w:rPr>
          <w:lang w:val="en-US"/>
        </w:rPr>
        <w:t xml:space="preserve">Figure </w:t>
      </w:r>
      <w:r w:rsidR="009538EB" w:rsidRPr="008746D9">
        <w:rPr>
          <w:noProof/>
          <w:lang w:val="en-US"/>
        </w:rPr>
        <w:t>4</w:t>
      </w:r>
      <w:r w:rsidR="00945C5D" w:rsidRPr="008746D9">
        <w:rPr>
          <w:lang w:val="en-US"/>
        </w:rPr>
        <w:fldChar w:fldCharType="end"/>
      </w:r>
      <w:r w:rsidR="00945C5D" w:rsidRPr="008746D9">
        <w:rPr>
          <w:lang w:val="en-US"/>
        </w:rPr>
        <w:t xml:space="preserve"> </w:t>
      </w:r>
      <w:r w:rsidR="00FE788B" w:rsidRPr="008746D9">
        <w:rPr>
          <w:lang w:val="en-US"/>
        </w:rPr>
        <w:t>on</w:t>
      </w:r>
      <w:r w:rsidR="005B354B" w:rsidRPr="008746D9">
        <w:rPr>
          <w:lang w:val="en-US"/>
        </w:rPr>
        <w:t xml:space="preserve"> both</w:t>
      </w:r>
      <w:r w:rsidR="00FE788B" w:rsidRPr="008746D9">
        <w:rPr>
          <w:lang w:val="en-US"/>
        </w:rPr>
        <w:t xml:space="preserve"> S&amp;P and internal databases. </w:t>
      </w:r>
      <w:r w:rsidR="005B354B" w:rsidRPr="008746D9">
        <w:rPr>
          <w:lang w:val="en-US"/>
        </w:rPr>
        <w:t xml:space="preserve">This alternative approach was tested by CACIB but rejected </w:t>
      </w:r>
      <w:r w:rsidR="00421689" w:rsidRPr="008746D9">
        <w:rPr>
          <w:lang w:val="en-US"/>
        </w:rPr>
        <w:t xml:space="preserve">for its performance in replicating historical observed migration matrices. </w:t>
      </w:r>
    </w:p>
    <w:p w:rsidR="00FE788B" w:rsidRPr="008746D9" w:rsidRDefault="00945C5D" w:rsidP="00FE788B">
      <w:pPr>
        <w:pStyle w:val="Paragraphedeliste"/>
        <w:rPr>
          <w:lang w:val="en-US"/>
        </w:rPr>
      </w:pPr>
      <w:r w:rsidRPr="008746D9">
        <w:rPr>
          <w:noProof/>
          <w:lang w:eastAsia="fr-FR"/>
        </w:rPr>
        <w:drawing>
          <wp:inline distT="0" distB="0" distL="0" distR="0" wp14:anchorId="2BCDE1B6" wp14:editId="1458DD55">
            <wp:extent cx="4657725" cy="24003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7725" cy="2400300"/>
                    </a:xfrm>
                    <a:prstGeom prst="rect">
                      <a:avLst/>
                    </a:prstGeom>
                    <a:noFill/>
                    <a:ln>
                      <a:noFill/>
                    </a:ln>
                  </pic:spPr>
                </pic:pic>
              </a:graphicData>
            </a:graphic>
          </wp:inline>
        </w:drawing>
      </w:r>
    </w:p>
    <w:p w:rsidR="00DC0D66" w:rsidRPr="008746D9" w:rsidRDefault="00FE788B" w:rsidP="005740E7">
      <w:pPr>
        <w:pStyle w:val="Lgende"/>
      </w:pPr>
      <w:bookmarkStart w:id="28" w:name="_Ref506977404"/>
      <w:r w:rsidRPr="008746D9">
        <w:t xml:space="preserve">Figure </w:t>
      </w:r>
      <w:r w:rsidRPr="008746D9">
        <w:fldChar w:fldCharType="begin"/>
      </w:r>
      <w:r w:rsidRPr="008746D9">
        <w:instrText xml:space="preserve"> SEQ Figure \* ARABIC </w:instrText>
      </w:r>
      <w:r w:rsidRPr="008746D9">
        <w:fldChar w:fldCharType="separate"/>
      </w:r>
      <w:r w:rsidR="007F5C61">
        <w:rPr>
          <w:noProof/>
        </w:rPr>
        <w:t>4</w:t>
      </w:r>
      <w:r w:rsidRPr="008746D9">
        <w:fldChar w:fldCharType="end"/>
      </w:r>
      <w:bookmarkEnd w:id="28"/>
      <w:r w:rsidRPr="008746D9">
        <w:t>: Second largest eigenvalues of historical migration matrices. Database S&amp;P to the left and Internal to the right.</w:t>
      </w:r>
      <w:r w:rsidR="00945C5D" w:rsidRPr="008746D9">
        <w:t xml:space="preserve"> Historical crises are emphasized, which support the relevance of the second largest eigenvalue as a migration indicator.</w:t>
      </w:r>
      <w:r w:rsidR="00B268DF" w:rsidRPr="008746D9">
        <w:t xml:space="preserve"> </w:t>
      </w:r>
      <w:r w:rsidR="00945C5D" w:rsidRPr="008746D9">
        <w:t xml:space="preserve"> </w:t>
      </w:r>
    </w:p>
    <w:p w:rsidR="000377AF" w:rsidRPr="008746D9" w:rsidRDefault="002B3379" w:rsidP="00421689">
      <w:pPr>
        <w:pStyle w:val="Paragraphedeliste"/>
        <w:ind w:left="0"/>
        <w:rPr>
          <w:lang w:val="en-US"/>
        </w:rPr>
      </w:pPr>
      <w:r w:rsidRPr="008746D9">
        <w:rPr>
          <w:lang w:val="en-US"/>
        </w:rPr>
        <w:t xml:space="preserve">The choice </w:t>
      </w:r>
      <w:r w:rsidR="00421689" w:rsidRPr="008746D9">
        <w:rPr>
          <w:lang w:val="en-US"/>
        </w:rPr>
        <w:t xml:space="preserve">between approach 1 and 3 </w:t>
      </w:r>
      <w:r w:rsidRPr="008746D9">
        <w:rPr>
          <w:lang w:val="en-US"/>
        </w:rPr>
        <w:t xml:space="preserve">has been made using a </w:t>
      </w:r>
      <w:proofErr w:type="spellStart"/>
      <w:r w:rsidR="00421689" w:rsidRPr="008746D9">
        <w:rPr>
          <w:lang w:val="en-US"/>
        </w:rPr>
        <w:t>backtesting</w:t>
      </w:r>
      <w:proofErr w:type="spellEnd"/>
      <w:r w:rsidR="00421689" w:rsidRPr="008746D9">
        <w:rPr>
          <w:lang w:val="en-US"/>
        </w:rPr>
        <w:t xml:space="preserve"> which consists on</w:t>
      </w:r>
      <w:r w:rsidR="00872747" w:rsidRPr="008746D9">
        <w:rPr>
          <w:lang w:val="en-US"/>
        </w:rPr>
        <w:t xml:space="preserve"> replicating historical observed PIT matrices using historical PIT model matrices. Several distance indicators between both matrices are computed (</w:t>
      </w:r>
      <w:r w:rsidR="0077735F" w:rsidRPr="008746D9">
        <w:rPr>
          <w:lang w:val="en-US"/>
        </w:rPr>
        <w:t xml:space="preserve">See </w:t>
      </w:r>
      <w:r w:rsidR="00CF3A4B" w:rsidRPr="008746D9">
        <w:rPr>
          <w:lang w:val="en-US"/>
        </w:rPr>
        <w:fldChar w:fldCharType="begin"/>
      </w:r>
      <w:r w:rsidR="00CF3A4B" w:rsidRPr="008746D9">
        <w:rPr>
          <w:lang w:val="en-US"/>
        </w:rPr>
        <w:instrText xml:space="preserve"> REF _Ref506987470 \h </w:instrText>
      </w:r>
      <w:r w:rsidR="00CF3A4B" w:rsidRPr="008746D9">
        <w:rPr>
          <w:lang w:val="en-US"/>
        </w:rPr>
      </w:r>
      <w:r w:rsidR="00CF3A4B" w:rsidRPr="008746D9">
        <w:rPr>
          <w:lang w:val="en-US"/>
        </w:rPr>
        <w:fldChar w:fldCharType="separate"/>
      </w:r>
      <w:r w:rsidR="009538EB" w:rsidRPr="008746D9">
        <w:rPr>
          <w:lang w:val="en-US"/>
        </w:rPr>
        <w:t xml:space="preserve">Figure </w:t>
      </w:r>
      <w:r w:rsidR="009538EB" w:rsidRPr="008746D9">
        <w:rPr>
          <w:noProof/>
          <w:lang w:val="en-US"/>
        </w:rPr>
        <w:t>5</w:t>
      </w:r>
      <w:r w:rsidR="00CF3A4B" w:rsidRPr="008746D9">
        <w:rPr>
          <w:lang w:val="en-US"/>
        </w:rPr>
        <w:fldChar w:fldCharType="end"/>
      </w:r>
      <w:r w:rsidR="0077735F" w:rsidRPr="008746D9">
        <w:rPr>
          <w:lang w:val="en-US"/>
        </w:rPr>
        <w:t>,</w:t>
      </w:r>
      <w:r w:rsidR="00CF3A4B" w:rsidRPr="008746D9">
        <w:rPr>
          <w:lang w:val="en-US"/>
        </w:rPr>
        <w:t xml:space="preserve"> </w:t>
      </w:r>
      <w:r w:rsidR="00CF3A4B" w:rsidRPr="008746D9">
        <w:rPr>
          <w:lang w:val="en-US"/>
        </w:rPr>
        <w:fldChar w:fldCharType="begin"/>
      </w:r>
      <w:r w:rsidR="00CF3A4B" w:rsidRPr="008746D9">
        <w:rPr>
          <w:lang w:val="en-US"/>
        </w:rPr>
        <w:instrText xml:space="preserve"> REF _Ref506987475 \h </w:instrText>
      </w:r>
      <w:r w:rsidR="00CF3A4B" w:rsidRPr="008746D9">
        <w:rPr>
          <w:lang w:val="en-US"/>
        </w:rPr>
      </w:r>
      <w:r w:rsidR="00CF3A4B" w:rsidRPr="008746D9">
        <w:rPr>
          <w:lang w:val="en-US"/>
        </w:rPr>
        <w:fldChar w:fldCharType="separate"/>
      </w:r>
      <w:r w:rsidR="009538EB" w:rsidRPr="008746D9">
        <w:rPr>
          <w:lang w:val="en-US"/>
        </w:rPr>
        <w:t xml:space="preserve">Figure </w:t>
      </w:r>
      <w:r w:rsidR="009538EB" w:rsidRPr="008746D9">
        <w:rPr>
          <w:noProof/>
          <w:lang w:val="en-US"/>
        </w:rPr>
        <w:t>6</w:t>
      </w:r>
      <w:r w:rsidR="00CF3A4B" w:rsidRPr="008746D9">
        <w:rPr>
          <w:lang w:val="en-US"/>
        </w:rPr>
        <w:fldChar w:fldCharType="end"/>
      </w:r>
      <w:r w:rsidR="00872747" w:rsidRPr="008746D9">
        <w:rPr>
          <w:lang w:val="en-US"/>
        </w:rPr>
        <w:t xml:space="preserve"> </w:t>
      </w:r>
      <w:r w:rsidR="0077735F" w:rsidRPr="008746D9">
        <w:rPr>
          <w:lang w:val="en-US"/>
        </w:rPr>
        <w:t>for results</w:t>
      </w:r>
      <w:r w:rsidR="00872747" w:rsidRPr="008746D9">
        <w:rPr>
          <w:lang w:val="en-US"/>
        </w:rPr>
        <w:t>).</w:t>
      </w:r>
      <w:r w:rsidR="0048403A" w:rsidRPr="008746D9">
        <w:rPr>
          <w:lang w:val="en-US"/>
        </w:rPr>
        <w:t xml:space="preserve"> </w:t>
      </w:r>
      <w:r w:rsidR="0077735F" w:rsidRPr="008746D9">
        <w:rPr>
          <w:lang w:val="en-US"/>
        </w:rPr>
        <w:t xml:space="preserve">The indicators are defined </w:t>
      </w:r>
      <w:r w:rsidR="00DC12AB" w:rsidRPr="008746D9">
        <w:rPr>
          <w:lang w:val="en-US"/>
        </w:rPr>
        <w:t>below;</w:t>
      </w:r>
      <w:r w:rsidR="0077735F" w:rsidRPr="008746D9">
        <w:rPr>
          <w:lang w:val="en-US"/>
        </w:rPr>
        <w:t xml:space="preserve"> they are </w:t>
      </w:r>
      <w:r w:rsidR="00353BBC" w:rsidRPr="008746D9">
        <w:rPr>
          <w:lang w:val="en-US"/>
        </w:rPr>
        <w:t xml:space="preserve">also </w:t>
      </w:r>
      <w:r w:rsidR="0077735F" w:rsidRPr="008746D9">
        <w:rPr>
          <w:lang w:val="en-US"/>
        </w:rPr>
        <w:t xml:space="preserve">used for measuring </w:t>
      </w:r>
      <w:r w:rsidR="00353BBC" w:rsidRPr="008746D9">
        <w:rPr>
          <w:lang w:val="en-US"/>
        </w:rPr>
        <w:t>the impact of matrix regularization</w:t>
      </w:r>
      <w:r w:rsidR="00901965" w:rsidRPr="008746D9">
        <w:rPr>
          <w:lang w:val="en-US"/>
        </w:rPr>
        <w:t xml:space="preserve"> (See </w:t>
      </w:r>
      <w:sdt>
        <w:sdtPr>
          <w:rPr>
            <w:lang w:val="en-US"/>
          </w:rPr>
          <w:id w:val="-1809086423"/>
          <w:citation/>
        </w:sdtPr>
        <w:sdtContent>
          <w:r w:rsidR="00901965" w:rsidRPr="008746D9">
            <w:rPr>
              <w:lang w:val="en-US"/>
            </w:rPr>
            <w:fldChar w:fldCharType="begin"/>
          </w:r>
          <w:r w:rsidR="00901965" w:rsidRPr="008746D9">
            <w:rPr>
              <w:lang w:val="en-US"/>
            </w:rPr>
            <w:instrText xml:space="preserve"> CITATION Yus04 \l 1036 </w:instrText>
          </w:r>
          <w:r w:rsidR="00901965" w:rsidRPr="008746D9">
            <w:rPr>
              <w:lang w:val="en-US"/>
            </w:rPr>
            <w:fldChar w:fldCharType="separate"/>
          </w:r>
          <w:r w:rsidR="009538EB" w:rsidRPr="008746D9">
            <w:rPr>
              <w:noProof/>
              <w:lang w:val="en-US"/>
            </w:rPr>
            <w:t>[5]</w:t>
          </w:r>
          <w:r w:rsidR="00901965" w:rsidRPr="008746D9">
            <w:rPr>
              <w:lang w:val="en-US"/>
            </w:rPr>
            <w:fldChar w:fldCharType="end"/>
          </w:r>
        </w:sdtContent>
      </w:sdt>
      <w:r w:rsidR="00901965" w:rsidRPr="008746D9">
        <w:rPr>
          <w:lang w:val="en-US"/>
        </w:rPr>
        <w:t>)</w:t>
      </w:r>
      <w:r w:rsidR="0077735F" w:rsidRPr="008746D9">
        <w:rPr>
          <w:lang w:val="en-US"/>
        </w:rPr>
        <w:t>. Detailed use of the indicators</w:t>
      </w:r>
      <w:r w:rsidR="00353BBC" w:rsidRPr="008746D9">
        <w:rPr>
          <w:lang w:val="en-US"/>
        </w:rPr>
        <w:t xml:space="preserve"> is</w:t>
      </w:r>
      <w:r w:rsidR="0077735F" w:rsidRPr="008746D9">
        <w:rPr>
          <w:lang w:val="en-US"/>
        </w:rPr>
        <w:t xml:space="preserve"> documented in the </w:t>
      </w:r>
      <w:r w:rsidR="00353BBC" w:rsidRPr="008746D9">
        <w:rPr>
          <w:lang w:val="en-US"/>
        </w:rPr>
        <w:t xml:space="preserve">matrix construction and regularization note. </w:t>
      </w:r>
    </w:p>
    <w:p w:rsidR="0077735F" w:rsidRPr="008746D9" w:rsidRDefault="0077735F" w:rsidP="0077735F">
      <w:pPr>
        <w:rPr>
          <w:lang w:val="en-US"/>
        </w:rPr>
      </w:pPr>
      <w:r w:rsidRPr="008746D9">
        <w:rPr>
          <w:noProof/>
        </w:rPr>
        <w:lastRenderedPageBreak/>
        <mc:AlternateContent>
          <mc:Choice Requires="wps">
            <w:drawing>
              <wp:anchor distT="0" distB="0" distL="114300" distR="114300" simplePos="0" relativeHeight="251672576" behindDoc="0" locked="0" layoutInCell="1" allowOverlap="1" wp14:anchorId="302FD408" wp14:editId="35E5FBB1">
                <wp:simplePos x="0" y="0"/>
                <wp:positionH relativeFrom="column">
                  <wp:posOffset>3548380</wp:posOffset>
                </wp:positionH>
                <wp:positionV relativeFrom="paragraph">
                  <wp:posOffset>3073400</wp:posOffset>
                </wp:positionV>
                <wp:extent cx="2110105" cy="452120"/>
                <wp:effectExtent l="0" t="0" r="4445" b="5080"/>
                <wp:wrapNone/>
                <wp:docPr id="21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0105" cy="452120"/>
                        </a:xfrm>
                        <a:prstGeom prst="rect">
                          <a:avLst/>
                        </a:prstGeom>
                        <a:solidFill>
                          <a:srgbClr val="FFFFFF"/>
                        </a:solidFill>
                        <a:ln w="9525">
                          <a:noFill/>
                          <a:miter lim="800000"/>
                          <a:headEnd/>
                          <a:tailEnd/>
                        </a:ln>
                      </wps:spPr>
                      <wps:txbx>
                        <w:txbxContent>
                          <w:p w:rsidR="006E5B0B" w:rsidRPr="00545FCE" w:rsidRDefault="006E5B0B" w:rsidP="0077735F">
                            <w:pPr>
                              <w:rPr>
                                <w:lang w:val="en-US"/>
                              </w:rPr>
                            </w:pPr>
                            <w:r>
                              <w:rPr>
                                <w:lang w:val="en-US"/>
                              </w:rPr>
                              <w:t>Measures based on matrix eigenvalues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9" type="#_x0000_t202" style="position:absolute;margin-left:279.4pt;margin-top:242pt;width:166.15pt;height:35.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" stroked="f">
                <v:textbox>
                  <w:txbxContent>
                    <w:p w:rsidR="006E5B0B" w:rsidRPr="00545FCE" w:rsidRDefault="006E5B0B" w:rsidP="0077735F">
                      <w:pPr>
                        <w:rPr>
                          <w:lang w:val="en-US"/>
                        </w:rPr>
                      </w:pPr>
                      <w:r>
                        <w:rPr>
                          <w:lang w:val="en-US"/>
                        </w:rPr>
                        <w:t>Measures based on matrix eigenvalues</w:t>
                      </w:r>
                    </w:p>
                  </w:txbxContent>
                </v:textbox>
              </v:shape>
            </w:pict>
          </mc:Fallback>
        </mc:AlternateContent>
      </w:r>
      <w:r w:rsidRPr="008746D9">
        <w:rPr>
          <w:noProof/>
        </w:rPr>
        <mc:AlternateContent>
          <mc:Choice Requires="wps">
            <w:drawing>
              <wp:anchor distT="0" distB="0" distL="114300" distR="114300" simplePos="0" relativeHeight="251671552" behindDoc="0" locked="0" layoutInCell="1" allowOverlap="1" wp14:anchorId="52F58566" wp14:editId="300B7A90">
                <wp:simplePos x="0" y="0"/>
                <wp:positionH relativeFrom="column">
                  <wp:posOffset>3567430</wp:posOffset>
                </wp:positionH>
                <wp:positionV relativeFrom="paragraph">
                  <wp:posOffset>877570</wp:posOffset>
                </wp:positionV>
                <wp:extent cx="2110105" cy="23304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0105" cy="233045"/>
                        </a:xfrm>
                        <a:prstGeom prst="rect">
                          <a:avLst/>
                        </a:prstGeom>
                        <a:solidFill>
                          <a:srgbClr val="FFFFFF"/>
                        </a:solidFill>
                        <a:ln w="9525">
                          <a:noFill/>
                          <a:miter lim="800000"/>
                          <a:headEnd/>
                          <a:tailEnd/>
                        </a:ln>
                      </wps:spPr>
                      <wps:txbx>
                        <w:txbxContent>
                          <w:p w:rsidR="006E5B0B" w:rsidRPr="00545FCE" w:rsidRDefault="006E5B0B" w:rsidP="0077735F">
                            <w:pPr>
                              <w:rPr>
                                <w:lang w:val="en-US"/>
                              </w:rPr>
                            </w:pPr>
                            <w:r w:rsidRPr="00545FCE">
                              <w:rPr>
                                <w:lang w:val="en-US"/>
                              </w:rPr>
                              <w:t>Distances between 2 matrices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80.9pt;margin-top:69.1pt;width:166.15pt;height:18.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" stroked="f">
                <v:textbox>
                  <w:txbxContent>
                    <w:p w:rsidR="006E5B0B" w:rsidRPr="00545FCE" w:rsidRDefault="006E5B0B" w:rsidP="0077735F">
                      <w:pPr>
                        <w:rPr>
                          <w:lang w:val="en-US"/>
                        </w:rPr>
                      </w:pPr>
                      <w:r w:rsidRPr="00545FCE">
                        <w:rPr>
                          <w:lang w:val="en-US"/>
                        </w:rPr>
                        <w:t>Distances between 2 matrices</w:t>
                      </w:r>
                    </w:p>
                  </w:txbxContent>
                </v:textbox>
              </v:shape>
            </w:pict>
          </mc:Fallback>
        </mc:AlternateContent>
      </w:r>
      <w:r w:rsidRPr="008746D9">
        <w:rPr>
          <w:noProof/>
        </w:rPr>
        <mc:AlternateContent>
          <mc:Choice Requires="wps">
            <w:drawing>
              <wp:anchor distT="0" distB="0" distL="114300" distR="114300" simplePos="0" relativeHeight="251670528" behindDoc="0" locked="0" layoutInCell="1" allowOverlap="1" wp14:anchorId="4369BE5A" wp14:editId="4AB86CF1">
                <wp:simplePos x="0" y="0"/>
                <wp:positionH relativeFrom="column">
                  <wp:posOffset>3401839</wp:posOffset>
                </wp:positionH>
                <wp:positionV relativeFrom="paragraph">
                  <wp:posOffset>2054225</wp:posOffset>
                </wp:positionV>
                <wp:extent cx="129886" cy="2433320"/>
                <wp:effectExtent l="0" t="0" r="22860" b="24130"/>
                <wp:wrapNone/>
                <wp:docPr id="21521" name="Right Brace 21521"/>
                <wp:cNvGraphicFramePr/>
                <a:graphic xmlns:a="http://schemas.openxmlformats.org/drawingml/2006/main">
                  <a:graphicData uri="http://schemas.microsoft.com/office/word/2010/wordprocessingShape">
                    <wps:wsp>
                      <wps:cNvSpPr/>
                      <wps:spPr>
                        <a:xfrm>
                          <a:off x="0" y="0"/>
                          <a:ext cx="129886" cy="24333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1521" o:spid="_x0000_s1026" type="#_x0000_t88" style="position:absolute;margin-left:267.85pt;margin-top:161.75pt;width:10.25pt;height:191.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" adj="96" strokecolor="#4579b8 [3044]"/>
            </w:pict>
          </mc:Fallback>
        </mc:AlternateContent>
      </w:r>
      <w:r w:rsidRPr="008746D9">
        <w:rPr>
          <w:noProof/>
        </w:rPr>
        <mc:AlternateContent>
          <mc:Choice Requires="wps">
            <w:drawing>
              <wp:anchor distT="0" distB="0" distL="114300" distR="114300" simplePos="0" relativeHeight="251669504" behindDoc="0" locked="0" layoutInCell="1" allowOverlap="1" wp14:anchorId="2038491F" wp14:editId="2A59EF7F">
                <wp:simplePos x="0" y="0"/>
                <wp:positionH relativeFrom="column">
                  <wp:posOffset>3429000</wp:posOffset>
                </wp:positionH>
                <wp:positionV relativeFrom="paragraph">
                  <wp:posOffset>144145</wp:posOffset>
                </wp:positionV>
                <wp:extent cx="114300" cy="1714500"/>
                <wp:effectExtent l="0" t="0" r="19050" b="19050"/>
                <wp:wrapNone/>
                <wp:docPr id="21520" name="Right Brace 21520"/>
                <wp:cNvGraphicFramePr/>
                <a:graphic xmlns:a="http://schemas.openxmlformats.org/drawingml/2006/main">
                  <a:graphicData uri="http://schemas.microsoft.com/office/word/2010/wordprocessingShape">
                    <wps:wsp>
                      <wps:cNvSpPr/>
                      <wps:spPr>
                        <a:xfrm>
                          <a:off x="0" y="0"/>
                          <a:ext cx="114300" cy="17145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ight Brace 21520" o:spid="_x0000_s1026" type="#_x0000_t88" style="position:absolute;margin-left:270pt;margin-top:11.35pt;width:9pt;height:1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" adj="120" strokecolor="#4579b8 [3044]"/>
            </w:pict>
          </mc:Fallback>
        </mc:AlternateContent>
      </w:r>
      <w:r w:rsidRPr="008746D9">
        <w:rPr>
          <w:noProof/>
        </w:rPr>
        <w:drawing>
          <wp:inline distT="0" distB="0" distL="0" distR="0" wp14:anchorId="5745AEAE" wp14:editId="274B375B">
            <wp:extent cx="3400425" cy="4668046"/>
            <wp:effectExtent l="0" t="0" r="0" b="0"/>
            <wp:docPr id="21519" name="Picture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2276" cy="4670586"/>
                    </a:xfrm>
                    <a:prstGeom prst="rect">
                      <a:avLst/>
                    </a:prstGeom>
                    <a:noFill/>
                  </pic:spPr>
                </pic:pic>
              </a:graphicData>
            </a:graphic>
          </wp:inline>
        </w:drawing>
      </w:r>
    </w:p>
    <w:p w:rsidR="00334620" w:rsidRPr="008746D9" w:rsidRDefault="00334620" w:rsidP="00421689">
      <w:pPr>
        <w:pStyle w:val="Paragraphedeliste"/>
        <w:ind w:left="0"/>
        <w:rPr>
          <w:lang w:val="en-US"/>
        </w:rPr>
      </w:pPr>
    </w:p>
    <w:p w:rsidR="0048403A" w:rsidRPr="008746D9" w:rsidRDefault="00400C48" w:rsidP="0086448F">
      <w:pPr>
        <w:pStyle w:val="Paragraphedeliste"/>
        <w:keepNext/>
        <w:ind w:left="0"/>
        <w:jc w:val="center"/>
        <w:rPr>
          <w:lang w:val="en-US"/>
        </w:rPr>
      </w:pPr>
      <w:r w:rsidRPr="008746D9">
        <w:rPr>
          <w:noProof/>
          <w:lang w:eastAsia="fr-FR"/>
        </w:rPr>
        <w:drawing>
          <wp:inline distT="0" distB="0" distL="0" distR="0" wp14:anchorId="0B97785A" wp14:editId="4CF0C373">
            <wp:extent cx="4584700" cy="27559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rsidR="0048403A" w:rsidRPr="008746D9" w:rsidRDefault="0048403A" w:rsidP="0048403A">
      <w:pPr>
        <w:pStyle w:val="Lgende"/>
        <w:rPr>
          <w:noProof/>
        </w:rPr>
      </w:pPr>
      <w:bookmarkStart w:id="29" w:name="_Ref506987470"/>
      <w:r w:rsidRPr="008746D9">
        <w:t xml:space="preserve">Figure </w:t>
      </w:r>
      <w:r w:rsidRPr="008746D9">
        <w:fldChar w:fldCharType="begin"/>
      </w:r>
      <w:r w:rsidRPr="008746D9">
        <w:instrText xml:space="preserve"> SEQ Figure \* ARABIC </w:instrText>
      </w:r>
      <w:r w:rsidRPr="008746D9">
        <w:fldChar w:fldCharType="separate"/>
      </w:r>
      <w:r w:rsidR="007F5C61">
        <w:rPr>
          <w:noProof/>
        </w:rPr>
        <w:t>5</w:t>
      </w:r>
      <w:r w:rsidRPr="008746D9">
        <w:fldChar w:fldCharType="end"/>
      </w:r>
      <w:bookmarkEnd w:id="29"/>
      <w:r w:rsidRPr="008746D9">
        <w:t>: Average gap between observed matrices</w:t>
      </w:r>
      <w:r w:rsidRPr="008746D9">
        <w:rPr>
          <w:noProof/>
        </w:rPr>
        <w:t xml:space="preserve"> and model matrices, all generations and</w:t>
      </w:r>
      <w:r w:rsidR="00B268DF" w:rsidRPr="008746D9">
        <w:rPr>
          <w:noProof/>
        </w:rPr>
        <w:t xml:space="preserve"> </w:t>
      </w:r>
      <w:r w:rsidRPr="008746D9">
        <w:rPr>
          <w:noProof/>
        </w:rPr>
        <w:t>segments combined. Note that most indicators (all unless MD) suggest better replication for using the systemic variable</w:t>
      </w:r>
    </w:p>
    <w:p w:rsidR="00DE091B" w:rsidRPr="008746D9" w:rsidRDefault="00400C48" w:rsidP="00DE091B">
      <w:pPr>
        <w:keepNext/>
        <w:rPr>
          <w:lang w:val="en-US"/>
        </w:rPr>
      </w:pPr>
      <w:r w:rsidRPr="008746D9">
        <w:rPr>
          <w:noProof/>
        </w:rPr>
        <w:lastRenderedPageBreak/>
        <w:drawing>
          <wp:inline distT="0" distB="0" distL="0" distR="0" wp14:anchorId="4B86F9CE" wp14:editId="142A2450">
            <wp:extent cx="6153150" cy="2476500"/>
            <wp:effectExtent l="19050" t="19050" r="1905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t="16524" r="164" b="9402"/>
                    <a:stretch/>
                  </pic:blipFill>
                  <pic:spPr bwMode="auto">
                    <a:xfrm>
                      <a:off x="0" y="0"/>
                      <a:ext cx="6165005" cy="248127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8403A" w:rsidRDefault="00DE091B" w:rsidP="005740E7">
      <w:pPr>
        <w:pStyle w:val="Lgende"/>
        <w:rPr>
          <w:noProof/>
        </w:rPr>
      </w:pPr>
      <w:bookmarkStart w:id="30" w:name="_Ref506987475"/>
      <w:r w:rsidRPr="008746D9">
        <w:t xml:space="preserve">Figure </w:t>
      </w:r>
      <w:r w:rsidRPr="008746D9">
        <w:fldChar w:fldCharType="begin"/>
      </w:r>
      <w:r w:rsidRPr="008746D9">
        <w:instrText xml:space="preserve"> SEQ Figure \* ARABIC </w:instrText>
      </w:r>
      <w:r w:rsidRPr="008746D9">
        <w:fldChar w:fldCharType="separate"/>
      </w:r>
      <w:r w:rsidR="007F5C61">
        <w:rPr>
          <w:noProof/>
        </w:rPr>
        <w:t>6</w:t>
      </w:r>
      <w:r w:rsidRPr="008746D9">
        <w:fldChar w:fldCharType="end"/>
      </w:r>
      <w:bookmarkEnd w:id="30"/>
      <w:r w:rsidRPr="008746D9">
        <w:t>: Average gap between observed matrices</w:t>
      </w:r>
      <w:r w:rsidRPr="008746D9">
        <w:rPr>
          <w:noProof/>
        </w:rPr>
        <w:t xml:space="preserve"> and model matrices using </w:t>
      </w:r>
      <w:r w:rsidRPr="008746D9">
        <w:rPr>
          <w:noProof/>
          <w:u w:val="single"/>
        </w:rPr>
        <w:t>ML1</w:t>
      </w:r>
      <w:r w:rsidRPr="008746D9">
        <w:rPr>
          <w:noProof/>
        </w:rPr>
        <w:t xml:space="preserve"> indicator and on </w:t>
      </w:r>
      <w:r w:rsidRPr="008746D9">
        <w:rPr>
          <w:noProof/>
          <w:u w:val="single"/>
        </w:rPr>
        <w:t>Corporate</w:t>
      </w:r>
      <w:r w:rsidRPr="008746D9">
        <w:rPr>
          <w:noProof/>
        </w:rPr>
        <w:t xml:space="preserve"> segment. Note that using Systemic Variable leads to better replicat</w:t>
      </w:r>
      <w:r w:rsidR="00347165" w:rsidRPr="008746D9">
        <w:rPr>
          <w:noProof/>
        </w:rPr>
        <w:t>ion of historical matrices for all generations</w:t>
      </w:r>
    </w:p>
    <w:p w:rsidR="00D84910" w:rsidRDefault="00D84910" w:rsidP="00D84910">
      <w:pPr>
        <w:rPr>
          <w:lang w:val="en-US"/>
        </w:rPr>
      </w:pPr>
    </w:p>
    <w:p w:rsidR="00656EC0" w:rsidRPr="008746D9" w:rsidRDefault="00656EC0" w:rsidP="00656EC0">
      <w:pPr>
        <w:pStyle w:val="Titre2"/>
        <w:rPr>
          <w:lang w:val="en-US"/>
        </w:rPr>
      </w:pPr>
      <w:bookmarkStart w:id="31" w:name="_Toc532826400"/>
      <w:r w:rsidRPr="008746D9">
        <w:rPr>
          <w:lang w:val="en-US"/>
        </w:rPr>
        <w:t>Correlation fitting</w:t>
      </w:r>
      <w:bookmarkEnd w:id="31"/>
      <w:r w:rsidRPr="008746D9">
        <w:rPr>
          <w:lang w:val="en-US"/>
        </w:rPr>
        <w:t xml:space="preserve"> </w:t>
      </w:r>
    </w:p>
    <w:p w:rsidR="00334620" w:rsidRPr="008746D9" w:rsidRDefault="00334620" w:rsidP="003A1F4A">
      <w:pPr>
        <w:jc w:val="both"/>
        <w:rPr>
          <w:lang w:val="en-US"/>
        </w:rPr>
      </w:pPr>
      <w:r w:rsidRPr="008746D9">
        <w:rPr>
          <w:lang w:val="en-US"/>
        </w:rPr>
        <w:t xml:space="preserve">The model is dependent on the correlation parameter which is not directly observable. Two different approaches were tested and a Basel correlation approach is in use. </w:t>
      </w:r>
    </w:p>
    <w:p w:rsidR="00656EC0" w:rsidRPr="008746D9" w:rsidRDefault="00F036A3" w:rsidP="00656EC0">
      <w:pPr>
        <w:pStyle w:val="Paragraphedeliste"/>
        <w:numPr>
          <w:ilvl w:val="0"/>
          <w:numId w:val="27"/>
        </w:numPr>
        <w:rPr>
          <w:lang w:val="en-US"/>
        </w:rPr>
      </w:pPr>
      <w:r w:rsidRPr="008746D9">
        <w:rPr>
          <w:lang w:val="en-US"/>
        </w:rPr>
        <w:t xml:space="preserve">Basel correlation: In its 2005 publication, the Basel Committee released its estimation formula for corporate and financial institutions asset correlations. (See </w:t>
      </w:r>
      <w:sdt>
        <w:sdtPr>
          <w:rPr>
            <w:lang w:val="en-US"/>
          </w:rPr>
          <w:id w:val="2097056427"/>
          <w:citation/>
        </w:sdtPr>
        <w:sdtContent>
          <w:r w:rsidRPr="008746D9">
            <w:rPr>
              <w:lang w:val="en-US"/>
            </w:rPr>
            <w:fldChar w:fldCharType="begin"/>
          </w:r>
          <w:r w:rsidRPr="008746D9">
            <w:rPr>
              <w:lang w:val="en-US"/>
            </w:rPr>
            <w:instrText xml:space="preserve"> CITATION Bas05 \l 1036 </w:instrText>
          </w:r>
          <w:r w:rsidRPr="008746D9">
            <w:rPr>
              <w:lang w:val="en-US"/>
            </w:rPr>
            <w:fldChar w:fldCharType="separate"/>
          </w:r>
          <w:r w:rsidR="009538EB" w:rsidRPr="008746D9">
            <w:rPr>
              <w:noProof/>
              <w:lang w:val="en-US"/>
            </w:rPr>
            <w:t>[6]</w:t>
          </w:r>
          <w:r w:rsidRPr="008746D9">
            <w:rPr>
              <w:lang w:val="en-US"/>
            </w:rPr>
            <w:fldChar w:fldCharType="end"/>
          </w:r>
        </w:sdtContent>
      </w:sdt>
      <w:r w:rsidRPr="008746D9">
        <w:rPr>
          <w:lang w:val="en-US"/>
        </w:rPr>
        <w:t xml:space="preserve">). </w:t>
      </w:r>
    </w:p>
    <w:p w:rsidR="00F036A3" w:rsidRPr="008746D9" w:rsidRDefault="00F036A3" w:rsidP="00F036A3">
      <w:pPr>
        <w:pStyle w:val="Paragraphedeliste"/>
        <w:numPr>
          <w:ilvl w:val="1"/>
          <w:numId w:val="27"/>
        </w:numPr>
        <w:rPr>
          <w:lang w:val="en-US"/>
        </w:rPr>
      </w:pPr>
      <w:r w:rsidRPr="008746D9">
        <w:rPr>
          <w:lang w:val="en-US"/>
        </w:rPr>
        <w:t xml:space="preserve">The formula gives a correlation for each PD level </w:t>
      </w:r>
    </w:p>
    <w:p w:rsidR="00F036A3" w:rsidRPr="008746D9" w:rsidRDefault="00F036A3" w:rsidP="00F036A3">
      <w:pPr>
        <w:pStyle w:val="Paragraphedeliste"/>
        <w:rPr>
          <w:rFonts w:ascii="Arial Narrow" w:eastAsiaTheme="minorEastAsia" w:hAnsi="Arial Narrow"/>
          <w:lang w:val="en-US"/>
        </w:rPr>
      </w:pPr>
    </w:p>
    <w:tbl>
      <w:tblPr>
        <w:tblStyle w:val="Grilledutableau"/>
        <w:tblW w:w="0" w:type="auto"/>
        <w:tblInd w:w="72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284"/>
        <w:gridCol w:w="4284"/>
      </w:tblGrid>
      <w:tr w:rsidR="00F036A3" w:rsidRPr="008746D9" w:rsidTr="00F036A3">
        <w:tc>
          <w:tcPr>
            <w:tcW w:w="4606" w:type="dxa"/>
            <w:vAlign w:val="center"/>
          </w:tcPr>
          <w:p w:rsidR="00F036A3" w:rsidRPr="008746D9" w:rsidRDefault="00F036A3" w:rsidP="00F036A3">
            <w:pPr>
              <w:pStyle w:val="Paragraphedeliste"/>
              <w:spacing w:after="0"/>
              <w:ind w:left="0"/>
              <w:jc w:val="center"/>
              <w:rPr>
                <w:rFonts w:ascii="Arial Narrow" w:eastAsiaTheme="minorEastAsia" w:hAnsi="Arial Narrow"/>
                <w:lang w:val="en-US"/>
              </w:rPr>
            </w:pPr>
            <w:r w:rsidRPr="008746D9">
              <w:rPr>
                <w:rFonts w:ascii="Arial Narrow" w:eastAsiaTheme="minorEastAsia" w:hAnsi="Arial Narrow"/>
                <w:lang w:val="en-US"/>
              </w:rPr>
              <w:t>Corporate</w:t>
            </w:r>
          </w:p>
        </w:tc>
        <w:tc>
          <w:tcPr>
            <w:tcW w:w="4606" w:type="dxa"/>
            <w:vAlign w:val="center"/>
          </w:tcPr>
          <w:p w:rsidR="00F036A3" w:rsidRPr="008746D9" w:rsidRDefault="00F036A3" w:rsidP="00F036A3">
            <w:pPr>
              <w:pStyle w:val="Paragraphedeliste"/>
              <w:spacing w:after="0"/>
              <w:ind w:left="0"/>
              <w:jc w:val="center"/>
              <w:rPr>
                <w:rFonts w:ascii="Arial Narrow" w:eastAsiaTheme="minorEastAsia" w:hAnsi="Arial Narrow"/>
                <w:lang w:val="en-US"/>
              </w:rPr>
            </w:pPr>
            <w:r w:rsidRPr="008746D9">
              <w:rPr>
                <w:rFonts w:ascii="Arial Narrow" w:eastAsiaTheme="minorEastAsia" w:hAnsi="Arial Narrow"/>
                <w:lang w:val="en-US"/>
              </w:rPr>
              <w:t>Financial institutions</w:t>
            </w:r>
          </w:p>
        </w:tc>
      </w:tr>
      <w:tr w:rsidR="00F036A3" w:rsidRPr="008746D9" w:rsidTr="00F036A3">
        <w:tc>
          <w:tcPr>
            <w:tcW w:w="4606" w:type="dxa"/>
            <w:vAlign w:val="center"/>
          </w:tcPr>
          <w:p w:rsidR="00F036A3" w:rsidRPr="008746D9" w:rsidRDefault="006E5B0B" w:rsidP="00F036A3">
            <w:pPr>
              <w:pStyle w:val="Paragraphedeliste"/>
              <w:spacing w:after="0"/>
              <w:ind w:left="0"/>
              <w:jc w:val="center"/>
              <w:rPr>
                <w:rFonts w:ascii="Arial Narrow" w:eastAsiaTheme="minorEastAsia" w:hAnsi="Arial Narrow"/>
                <w:lang w:val="en-US"/>
              </w:rPr>
            </w:pPr>
            <m:oMathPara>
              <m:oMath>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i</m:t>
                    </m:r>
                  </m:sub>
                </m:sSub>
                <m:r>
                  <m:rPr>
                    <m:sty m:val="p"/>
                  </m:rPr>
                  <w:rPr>
                    <w:rFonts w:ascii="Cambria Math" w:hAnsi="Cambria Math"/>
                    <w:lang w:val="en-US"/>
                  </w:rPr>
                  <m:t>=0.12</m:t>
                </m:r>
                <m:f>
                  <m:fPr>
                    <m:ctrlPr>
                      <w:rPr>
                        <w:rFonts w:ascii="Cambria Math" w:hAnsi="Cambria Math"/>
                        <w:lang w:val="en-US"/>
                      </w:rPr>
                    </m:ctrlPr>
                  </m:fPr>
                  <m:num>
                    <m:r>
                      <m:rPr>
                        <m:sty m:val="p"/>
                      </m:rPr>
                      <w:rPr>
                        <w:rFonts w:ascii="Cambria Math" w:hAnsi="Cambria Math"/>
                        <w:lang w:val="en-US"/>
                      </w:rPr>
                      <m:t>1-</m:t>
                    </m:r>
                    <m:sSup>
                      <m:sSupPr>
                        <m:ctrlPr>
                          <w:rPr>
                            <w:rFonts w:ascii="Cambria Math" w:hAnsi="Cambria Math"/>
                            <w:lang w:val="en-US"/>
                          </w:rPr>
                        </m:ctrlPr>
                      </m:sSupPr>
                      <m:e>
                        <m:r>
                          <w:rPr>
                            <w:rFonts w:ascii="Cambria Math" w:hAnsi="Cambria Math"/>
                            <w:lang w:val="en-US"/>
                          </w:rPr>
                          <m:t>e</m:t>
                        </m:r>
                      </m:e>
                      <m:sup>
                        <m:r>
                          <m:rPr>
                            <m:sty m:val="p"/>
                          </m:rPr>
                          <w:rPr>
                            <w:rFonts w:ascii="Cambria Math" w:hAnsi="Cambria Math"/>
                            <w:lang w:val="en-US"/>
                          </w:rPr>
                          <m:t>-50</m:t>
                        </m:r>
                        <m:sSub>
                          <m:sSubPr>
                            <m:ctrlPr>
                              <w:rPr>
                                <w:rFonts w:ascii="Cambria Math" w:hAnsi="Cambria Math"/>
                                <w:lang w:val="en-US"/>
                              </w:rPr>
                            </m:ctrlPr>
                          </m:sSubPr>
                          <m:e>
                            <m:r>
                              <w:rPr>
                                <w:rFonts w:ascii="Cambria Math" w:hAnsi="Cambria Math"/>
                                <w:lang w:val="en-US"/>
                              </w:rPr>
                              <m:t>PD</m:t>
                            </m:r>
                          </m:e>
                          <m:sub>
                            <m:r>
                              <w:rPr>
                                <w:rFonts w:ascii="Cambria Math" w:hAnsi="Cambria Math"/>
                                <w:lang w:val="en-US"/>
                              </w:rPr>
                              <m:t>i</m:t>
                            </m:r>
                          </m:sub>
                        </m:sSub>
                      </m:sup>
                    </m:sSup>
                  </m:num>
                  <m:den>
                    <m:r>
                      <m:rPr>
                        <m:sty m:val="p"/>
                      </m:rPr>
                      <w:rPr>
                        <w:rFonts w:ascii="Cambria Math" w:hAnsi="Cambria Math"/>
                        <w:lang w:val="en-US"/>
                      </w:rPr>
                      <m:t>1-</m:t>
                    </m:r>
                    <m:sSup>
                      <m:sSupPr>
                        <m:ctrlPr>
                          <w:rPr>
                            <w:rFonts w:ascii="Cambria Math" w:hAnsi="Cambria Math"/>
                            <w:lang w:val="en-US"/>
                          </w:rPr>
                        </m:ctrlPr>
                      </m:sSupPr>
                      <m:e>
                        <m:r>
                          <w:rPr>
                            <w:rFonts w:ascii="Cambria Math" w:hAnsi="Cambria Math"/>
                            <w:lang w:val="en-US"/>
                          </w:rPr>
                          <m:t>e</m:t>
                        </m:r>
                      </m:e>
                      <m:sup>
                        <m:r>
                          <m:rPr>
                            <m:sty m:val="p"/>
                          </m:rPr>
                          <w:rPr>
                            <w:rFonts w:ascii="Cambria Math" w:hAnsi="Cambria Math"/>
                            <w:lang w:val="en-US"/>
                          </w:rPr>
                          <m:t>-50</m:t>
                        </m:r>
                      </m:sup>
                    </m:sSup>
                  </m:den>
                </m:f>
                <m:r>
                  <m:rPr>
                    <m:sty m:val="p"/>
                  </m:rPr>
                  <w:rPr>
                    <w:rFonts w:ascii="Cambria Math" w:hAnsi="Cambria Math"/>
                    <w:lang w:val="en-US"/>
                  </w:rPr>
                  <m:t>+0.24</m:t>
                </m:r>
                <m:f>
                  <m:fPr>
                    <m:ctrlPr>
                      <w:rPr>
                        <w:rFonts w:ascii="Cambria Math" w:hAnsi="Cambria Math"/>
                        <w:lang w:val="en-US"/>
                      </w:rPr>
                    </m:ctrlPr>
                  </m:fPr>
                  <m:num>
                    <m:sSup>
                      <m:sSupPr>
                        <m:ctrlPr>
                          <w:rPr>
                            <w:rFonts w:ascii="Cambria Math" w:hAnsi="Cambria Math"/>
                            <w:lang w:val="en-US"/>
                          </w:rPr>
                        </m:ctrlPr>
                      </m:sSupPr>
                      <m:e>
                        <m:r>
                          <w:rPr>
                            <w:rFonts w:ascii="Cambria Math" w:hAnsi="Cambria Math"/>
                            <w:lang w:val="en-US"/>
                          </w:rPr>
                          <m:t>e</m:t>
                        </m:r>
                      </m:e>
                      <m:sup>
                        <m:r>
                          <m:rPr>
                            <m:sty m:val="p"/>
                          </m:rPr>
                          <w:rPr>
                            <w:rFonts w:ascii="Cambria Math" w:hAnsi="Cambria Math"/>
                            <w:lang w:val="en-US"/>
                          </w:rPr>
                          <m:t>-50</m:t>
                        </m:r>
                        <m:sSub>
                          <m:sSubPr>
                            <m:ctrlPr>
                              <w:rPr>
                                <w:rFonts w:ascii="Cambria Math" w:hAnsi="Cambria Math"/>
                                <w:lang w:val="en-US"/>
                              </w:rPr>
                            </m:ctrlPr>
                          </m:sSubPr>
                          <m:e>
                            <m:r>
                              <w:rPr>
                                <w:rFonts w:ascii="Cambria Math" w:hAnsi="Cambria Math"/>
                                <w:lang w:val="en-US"/>
                              </w:rPr>
                              <m:t>PD</m:t>
                            </m:r>
                          </m:e>
                          <m:sub>
                            <m:r>
                              <w:rPr>
                                <w:rFonts w:ascii="Cambria Math" w:hAnsi="Cambria Math"/>
                                <w:lang w:val="en-US"/>
                              </w:rPr>
                              <m:t>i</m:t>
                            </m:r>
                          </m:sub>
                        </m:sSub>
                      </m:sup>
                    </m:sSup>
                  </m:num>
                  <m:den>
                    <m:r>
                      <m:rPr>
                        <m:sty m:val="p"/>
                      </m:rPr>
                      <w:rPr>
                        <w:rFonts w:ascii="Cambria Math" w:hAnsi="Cambria Math"/>
                        <w:lang w:val="en-US"/>
                      </w:rPr>
                      <m:t>1-</m:t>
                    </m:r>
                    <m:sSup>
                      <m:sSupPr>
                        <m:ctrlPr>
                          <w:rPr>
                            <w:rFonts w:ascii="Cambria Math" w:hAnsi="Cambria Math"/>
                            <w:lang w:val="en-US"/>
                          </w:rPr>
                        </m:ctrlPr>
                      </m:sSupPr>
                      <m:e>
                        <m:r>
                          <w:rPr>
                            <w:rFonts w:ascii="Cambria Math" w:hAnsi="Cambria Math"/>
                            <w:lang w:val="en-US"/>
                          </w:rPr>
                          <m:t>e</m:t>
                        </m:r>
                      </m:e>
                      <m:sup>
                        <m:r>
                          <m:rPr>
                            <m:sty m:val="p"/>
                          </m:rPr>
                          <w:rPr>
                            <w:rFonts w:ascii="Cambria Math" w:hAnsi="Cambria Math"/>
                            <w:lang w:val="en-US"/>
                          </w:rPr>
                          <m:t>-50</m:t>
                        </m:r>
                      </m:sup>
                    </m:sSup>
                  </m:den>
                </m:f>
              </m:oMath>
            </m:oMathPara>
          </w:p>
        </w:tc>
        <w:tc>
          <w:tcPr>
            <w:tcW w:w="4606" w:type="dxa"/>
            <w:vAlign w:val="center"/>
          </w:tcPr>
          <w:p w:rsidR="00F036A3" w:rsidRPr="008746D9" w:rsidRDefault="006E5B0B" w:rsidP="00F036A3">
            <w:pPr>
              <w:pStyle w:val="Paragraphedeliste"/>
              <w:spacing w:after="0"/>
              <w:ind w:left="0"/>
              <w:jc w:val="center"/>
              <w:rPr>
                <w:rFonts w:ascii="Arial Narrow" w:eastAsiaTheme="minorEastAsia" w:hAnsi="Arial Narrow"/>
                <w:lang w:val="en-US"/>
              </w:rPr>
            </w:pPr>
            <m:oMathPara>
              <m:oMath>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i</m:t>
                    </m:r>
                  </m:sub>
                </m:sSub>
                <m:r>
                  <m:rPr>
                    <m:sty m:val="p"/>
                  </m:rPr>
                  <w:rPr>
                    <w:rFonts w:ascii="Cambria Math" w:hAnsi="Cambria Math"/>
                    <w:lang w:val="en-US"/>
                  </w:rPr>
                  <m:t>=0.15</m:t>
                </m:r>
                <m:f>
                  <m:fPr>
                    <m:ctrlPr>
                      <w:rPr>
                        <w:rFonts w:ascii="Cambria Math" w:hAnsi="Cambria Math"/>
                        <w:lang w:val="en-US"/>
                      </w:rPr>
                    </m:ctrlPr>
                  </m:fPr>
                  <m:num>
                    <m:r>
                      <m:rPr>
                        <m:sty m:val="p"/>
                      </m:rPr>
                      <w:rPr>
                        <w:rFonts w:ascii="Cambria Math" w:hAnsi="Cambria Math"/>
                        <w:lang w:val="en-US"/>
                      </w:rPr>
                      <m:t>1-</m:t>
                    </m:r>
                    <m:sSup>
                      <m:sSupPr>
                        <m:ctrlPr>
                          <w:rPr>
                            <w:rFonts w:ascii="Cambria Math" w:hAnsi="Cambria Math"/>
                            <w:lang w:val="en-US"/>
                          </w:rPr>
                        </m:ctrlPr>
                      </m:sSupPr>
                      <m:e>
                        <m:r>
                          <w:rPr>
                            <w:rFonts w:ascii="Cambria Math" w:hAnsi="Cambria Math"/>
                            <w:lang w:val="en-US"/>
                          </w:rPr>
                          <m:t>e</m:t>
                        </m:r>
                      </m:e>
                      <m:sup>
                        <m:r>
                          <m:rPr>
                            <m:sty m:val="p"/>
                          </m:rPr>
                          <w:rPr>
                            <w:rFonts w:ascii="Cambria Math" w:hAnsi="Cambria Math"/>
                            <w:lang w:val="en-US"/>
                          </w:rPr>
                          <m:t>-50</m:t>
                        </m:r>
                        <m:sSub>
                          <m:sSubPr>
                            <m:ctrlPr>
                              <w:rPr>
                                <w:rFonts w:ascii="Cambria Math" w:hAnsi="Cambria Math"/>
                                <w:lang w:val="en-US"/>
                              </w:rPr>
                            </m:ctrlPr>
                          </m:sSubPr>
                          <m:e>
                            <m:r>
                              <w:rPr>
                                <w:rFonts w:ascii="Cambria Math" w:hAnsi="Cambria Math"/>
                                <w:lang w:val="en-US"/>
                              </w:rPr>
                              <m:t>PD</m:t>
                            </m:r>
                          </m:e>
                          <m:sub>
                            <m:r>
                              <w:rPr>
                                <w:rFonts w:ascii="Cambria Math" w:hAnsi="Cambria Math"/>
                                <w:lang w:val="en-US"/>
                              </w:rPr>
                              <m:t>i</m:t>
                            </m:r>
                          </m:sub>
                        </m:sSub>
                      </m:sup>
                    </m:sSup>
                  </m:num>
                  <m:den>
                    <m:r>
                      <m:rPr>
                        <m:sty m:val="p"/>
                      </m:rPr>
                      <w:rPr>
                        <w:rFonts w:ascii="Cambria Math" w:hAnsi="Cambria Math"/>
                        <w:lang w:val="en-US"/>
                      </w:rPr>
                      <m:t>1-</m:t>
                    </m:r>
                    <m:sSup>
                      <m:sSupPr>
                        <m:ctrlPr>
                          <w:rPr>
                            <w:rFonts w:ascii="Cambria Math" w:hAnsi="Cambria Math"/>
                            <w:lang w:val="en-US"/>
                          </w:rPr>
                        </m:ctrlPr>
                      </m:sSupPr>
                      <m:e>
                        <m:r>
                          <w:rPr>
                            <w:rFonts w:ascii="Cambria Math" w:hAnsi="Cambria Math"/>
                            <w:lang w:val="en-US"/>
                          </w:rPr>
                          <m:t>e</m:t>
                        </m:r>
                      </m:e>
                      <m:sup>
                        <m:r>
                          <m:rPr>
                            <m:sty m:val="p"/>
                          </m:rPr>
                          <w:rPr>
                            <w:rFonts w:ascii="Cambria Math" w:hAnsi="Cambria Math"/>
                            <w:lang w:val="en-US"/>
                          </w:rPr>
                          <m:t>-50</m:t>
                        </m:r>
                      </m:sup>
                    </m:sSup>
                  </m:den>
                </m:f>
                <m:r>
                  <m:rPr>
                    <m:sty m:val="p"/>
                  </m:rPr>
                  <w:rPr>
                    <w:rFonts w:ascii="Cambria Math" w:hAnsi="Cambria Math"/>
                    <w:lang w:val="en-US"/>
                  </w:rPr>
                  <m:t>+0.30</m:t>
                </m:r>
                <m:f>
                  <m:fPr>
                    <m:ctrlPr>
                      <w:rPr>
                        <w:rFonts w:ascii="Cambria Math" w:hAnsi="Cambria Math"/>
                        <w:lang w:val="en-US"/>
                      </w:rPr>
                    </m:ctrlPr>
                  </m:fPr>
                  <m:num>
                    <m:sSup>
                      <m:sSupPr>
                        <m:ctrlPr>
                          <w:rPr>
                            <w:rFonts w:ascii="Cambria Math" w:hAnsi="Cambria Math"/>
                            <w:lang w:val="en-US"/>
                          </w:rPr>
                        </m:ctrlPr>
                      </m:sSupPr>
                      <m:e>
                        <m:r>
                          <w:rPr>
                            <w:rFonts w:ascii="Cambria Math" w:hAnsi="Cambria Math"/>
                            <w:lang w:val="en-US"/>
                          </w:rPr>
                          <m:t>e</m:t>
                        </m:r>
                      </m:e>
                      <m:sup>
                        <m:r>
                          <m:rPr>
                            <m:sty m:val="p"/>
                          </m:rPr>
                          <w:rPr>
                            <w:rFonts w:ascii="Cambria Math" w:hAnsi="Cambria Math"/>
                            <w:lang w:val="en-US"/>
                          </w:rPr>
                          <m:t>-50</m:t>
                        </m:r>
                        <m:sSub>
                          <m:sSubPr>
                            <m:ctrlPr>
                              <w:rPr>
                                <w:rFonts w:ascii="Cambria Math" w:hAnsi="Cambria Math"/>
                                <w:lang w:val="en-US"/>
                              </w:rPr>
                            </m:ctrlPr>
                          </m:sSubPr>
                          <m:e>
                            <m:r>
                              <w:rPr>
                                <w:rFonts w:ascii="Cambria Math" w:hAnsi="Cambria Math"/>
                                <w:lang w:val="en-US"/>
                              </w:rPr>
                              <m:t>PD</m:t>
                            </m:r>
                          </m:e>
                          <m:sub>
                            <m:r>
                              <w:rPr>
                                <w:rFonts w:ascii="Cambria Math" w:hAnsi="Cambria Math"/>
                                <w:lang w:val="en-US"/>
                              </w:rPr>
                              <m:t>i</m:t>
                            </m:r>
                          </m:sub>
                        </m:sSub>
                      </m:sup>
                    </m:sSup>
                  </m:num>
                  <m:den>
                    <m:r>
                      <m:rPr>
                        <m:sty m:val="p"/>
                      </m:rPr>
                      <w:rPr>
                        <w:rFonts w:ascii="Cambria Math" w:hAnsi="Cambria Math"/>
                        <w:lang w:val="en-US"/>
                      </w:rPr>
                      <m:t>1-</m:t>
                    </m:r>
                    <m:sSup>
                      <m:sSupPr>
                        <m:ctrlPr>
                          <w:rPr>
                            <w:rFonts w:ascii="Cambria Math" w:hAnsi="Cambria Math"/>
                            <w:lang w:val="en-US"/>
                          </w:rPr>
                        </m:ctrlPr>
                      </m:sSupPr>
                      <m:e>
                        <m:r>
                          <w:rPr>
                            <w:rFonts w:ascii="Cambria Math" w:hAnsi="Cambria Math"/>
                            <w:lang w:val="en-US"/>
                          </w:rPr>
                          <m:t>e</m:t>
                        </m:r>
                      </m:e>
                      <m:sup>
                        <m:r>
                          <m:rPr>
                            <m:sty m:val="p"/>
                          </m:rPr>
                          <w:rPr>
                            <w:rFonts w:ascii="Cambria Math" w:hAnsi="Cambria Math"/>
                            <w:lang w:val="en-US"/>
                          </w:rPr>
                          <m:t>-50</m:t>
                        </m:r>
                      </m:sup>
                    </m:sSup>
                  </m:den>
                </m:f>
              </m:oMath>
            </m:oMathPara>
          </w:p>
        </w:tc>
      </w:tr>
    </w:tbl>
    <w:p w:rsidR="003157EC" w:rsidRPr="008746D9" w:rsidRDefault="003157EC" w:rsidP="00350303">
      <w:pPr>
        <w:rPr>
          <w:lang w:val="en-US"/>
        </w:rPr>
      </w:pPr>
    </w:p>
    <w:p w:rsidR="00656EC0" w:rsidRPr="008746D9" w:rsidRDefault="003157EC" w:rsidP="00656EC0">
      <w:pPr>
        <w:pStyle w:val="Paragraphedeliste"/>
        <w:numPr>
          <w:ilvl w:val="0"/>
          <w:numId w:val="27"/>
        </w:numPr>
        <w:rPr>
          <w:lang w:val="en-US"/>
        </w:rPr>
      </w:pPr>
      <w:r w:rsidRPr="008746D9">
        <w:rPr>
          <w:lang w:val="en-US"/>
        </w:rPr>
        <w:t>Historical correlation: This is a moment matching based calibration on default rate historical observations. It results to extremely low correlation levels</w:t>
      </w:r>
      <w:r w:rsidR="00A60663" w:rsidRPr="008746D9">
        <w:rPr>
          <w:lang w:val="en-US"/>
        </w:rPr>
        <w:t xml:space="preserve"> (see </w:t>
      </w:r>
      <w:r w:rsidR="00A60663" w:rsidRPr="008746D9">
        <w:rPr>
          <w:lang w:val="en-US"/>
        </w:rPr>
        <w:fldChar w:fldCharType="begin"/>
      </w:r>
      <w:r w:rsidR="00A60663" w:rsidRPr="008746D9">
        <w:rPr>
          <w:lang w:val="en-US"/>
        </w:rPr>
        <w:instrText xml:space="preserve"> REF _Ref507000341 \h </w:instrText>
      </w:r>
      <w:r w:rsidR="00A60663" w:rsidRPr="008746D9">
        <w:rPr>
          <w:lang w:val="en-US"/>
        </w:rPr>
      </w:r>
      <w:r w:rsidR="00A60663" w:rsidRPr="008746D9">
        <w:rPr>
          <w:lang w:val="en-US"/>
        </w:rPr>
        <w:fldChar w:fldCharType="separate"/>
      </w:r>
      <w:r w:rsidR="009538EB" w:rsidRPr="008746D9">
        <w:rPr>
          <w:lang w:val="en-US"/>
        </w:rPr>
        <w:t xml:space="preserve">Table </w:t>
      </w:r>
      <w:r w:rsidR="009538EB" w:rsidRPr="008746D9">
        <w:rPr>
          <w:noProof/>
          <w:lang w:val="en-US"/>
        </w:rPr>
        <w:t>1</w:t>
      </w:r>
      <w:r w:rsidR="00A60663" w:rsidRPr="008746D9">
        <w:rPr>
          <w:lang w:val="en-US"/>
        </w:rPr>
        <w:fldChar w:fldCharType="end"/>
      </w:r>
      <w:r w:rsidR="00A60663" w:rsidRPr="008746D9">
        <w:rPr>
          <w:lang w:val="en-US"/>
        </w:rPr>
        <w:t>)</w:t>
      </w:r>
      <w:r w:rsidRPr="008746D9">
        <w:rPr>
          <w:lang w:val="en-US"/>
        </w:rPr>
        <w:t xml:space="preserve">, which limits the model sensitivity. </w:t>
      </w:r>
    </w:p>
    <w:p w:rsidR="008F4F06" w:rsidRPr="008746D9" w:rsidRDefault="003157EC" w:rsidP="003157EC">
      <w:pPr>
        <w:pStyle w:val="Paragraphedeliste"/>
        <w:numPr>
          <w:ilvl w:val="0"/>
          <w:numId w:val="27"/>
        </w:numPr>
        <w:spacing w:after="0" w:line="240" w:lineRule="auto"/>
        <w:rPr>
          <w:lang w:val="en-US"/>
        </w:rPr>
      </w:pPr>
      <w:r w:rsidRPr="008746D9">
        <w:rPr>
          <w:lang w:val="en-US"/>
        </w:rPr>
        <w:t xml:space="preserve">Likelihood optimization: An alternative approach consisting on a likelihood optimization is in study. </w:t>
      </w:r>
      <w:r w:rsidRPr="008746D9">
        <w:rPr>
          <w:lang w:val="en-US"/>
        </w:rPr>
        <w:tab/>
      </w:r>
    </w:p>
    <w:tbl>
      <w:tblPr>
        <w:tblW w:w="7080" w:type="dxa"/>
        <w:jc w:val="center"/>
        <w:tblInd w:w="55" w:type="dxa"/>
        <w:tblCellMar>
          <w:left w:w="70" w:type="dxa"/>
          <w:right w:w="70" w:type="dxa"/>
        </w:tblCellMar>
        <w:tblLook w:val="04A0" w:firstRow="1" w:lastRow="0" w:firstColumn="1" w:lastColumn="0" w:noHBand="0" w:noVBand="1"/>
      </w:tblPr>
      <w:tblGrid>
        <w:gridCol w:w="2800"/>
        <w:gridCol w:w="1720"/>
        <w:gridCol w:w="1240"/>
        <w:gridCol w:w="1320"/>
      </w:tblGrid>
      <w:tr w:rsidR="008F4F06" w:rsidRPr="008746D9" w:rsidTr="008F4F06">
        <w:trPr>
          <w:trHeight w:val="1020"/>
          <w:jc w:val="center"/>
        </w:trPr>
        <w:tc>
          <w:tcPr>
            <w:tcW w:w="2800" w:type="dxa"/>
            <w:tcBorders>
              <w:top w:val="nil"/>
              <w:left w:val="nil"/>
              <w:bottom w:val="nil"/>
              <w:right w:val="nil"/>
            </w:tcBorders>
            <w:shd w:val="clear" w:color="auto" w:fill="auto"/>
            <w:vAlign w:val="center"/>
            <w:hideMark/>
          </w:tcPr>
          <w:p w:rsidR="008F4F06" w:rsidRPr="008746D9" w:rsidRDefault="008F4F06" w:rsidP="008F4F06">
            <w:pPr>
              <w:spacing w:after="0" w:line="240" w:lineRule="auto"/>
              <w:jc w:val="center"/>
              <w:rPr>
                <w:rFonts w:ascii="Lucida Console" w:hAnsi="Lucida Console"/>
                <w:b/>
                <w:bCs/>
                <w:color w:val="FFFFFF"/>
                <w:sz w:val="18"/>
                <w:szCs w:val="18"/>
                <w:lang w:val="en-US"/>
              </w:rPr>
            </w:pPr>
          </w:p>
        </w:tc>
        <w:tc>
          <w:tcPr>
            <w:tcW w:w="1720" w:type="dxa"/>
            <w:tcBorders>
              <w:top w:val="nil"/>
              <w:left w:val="single" w:sz="4" w:space="0" w:color="FFFFFF"/>
              <w:bottom w:val="nil"/>
              <w:right w:val="nil"/>
            </w:tcBorders>
            <w:shd w:val="clear" w:color="4F81BD" w:fill="4F81BD"/>
            <w:vAlign w:val="center"/>
            <w:hideMark/>
          </w:tcPr>
          <w:p w:rsidR="008F4F06" w:rsidRPr="008746D9" w:rsidRDefault="008F4F06" w:rsidP="008F4F06">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Basel correlation</w:t>
            </w:r>
          </w:p>
        </w:tc>
        <w:tc>
          <w:tcPr>
            <w:tcW w:w="1240" w:type="dxa"/>
            <w:tcBorders>
              <w:top w:val="nil"/>
              <w:left w:val="single" w:sz="4" w:space="0" w:color="FFFFFF"/>
              <w:bottom w:val="nil"/>
              <w:right w:val="nil"/>
            </w:tcBorders>
            <w:shd w:val="clear" w:color="4F81BD" w:fill="4F81BD"/>
            <w:vAlign w:val="center"/>
            <w:hideMark/>
          </w:tcPr>
          <w:p w:rsidR="008F4F06" w:rsidRPr="008746D9" w:rsidRDefault="008F4F06" w:rsidP="008F4F06">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Historic correlation</w:t>
            </w:r>
          </w:p>
        </w:tc>
        <w:tc>
          <w:tcPr>
            <w:tcW w:w="1320" w:type="dxa"/>
            <w:tcBorders>
              <w:top w:val="nil"/>
              <w:left w:val="single" w:sz="4" w:space="0" w:color="FFFFFF"/>
              <w:bottom w:val="nil"/>
              <w:right w:val="nil"/>
            </w:tcBorders>
            <w:shd w:val="clear" w:color="4F81BD" w:fill="4F81BD"/>
            <w:vAlign w:val="center"/>
            <w:hideMark/>
          </w:tcPr>
          <w:p w:rsidR="008F4F06" w:rsidRPr="008746D9" w:rsidRDefault="008F4F06" w:rsidP="008F4F06">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Historic Correlation 75%</w:t>
            </w:r>
          </w:p>
        </w:tc>
      </w:tr>
      <w:tr w:rsidR="008F4F06" w:rsidRPr="008746D9" w:rsidTr="008F4F06">
        <w:trPr>
          <w:trHeight w:val="315"/>
          <w:jc w:val="center"/>
        </w:trPr>
        <w:tc>
          <w:tcPr>
            <w:tcW w:w="2800" w:type="dxa"/>
            <w:tcBorders>
              <w:top w:val="single" w:sz="12" w:space="0" w:color="FFFFFF"/>
              <w:left w:val="nil"/>
              <w:bottom w:val="nil"/>
              <w:right w:val="nil"/>
            </w:tcBorders>
            <w:shd w:val="clear" w:color="4F81BD" w:fill="4F81BD"/>
            <w:vAlign w:val="center"/>
            <w:hideMark/>
          </w:tcPr>
          <w:p w:rsidR="008F4F06" w:rsidRPr="008746D9" w:rsidRDefault="008F4F06" w:rsidP="008F4F06">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Financial Institutions</w:t>
            </w:r>
          </w:p>
        </w:tc>
        <w:tc>
          <w:tcPr>
            <w:tcW w:w="1720" w:type="dxa"/>
            <w:tcBorders>
              <w:top w:val="single" w:sz="12" w:space="0" w:color="FFFFFF"/>
              <w:left w:val="single" w:sz="4" w:space="0" w:color="FFFFFF"/>
              <w:bottom w:val="nil"/>
              <w:right w:val="nil"/>
            </w:tcBorders>
            <w:shd w:val="clear" w:color="B8CCE4" w:fill="B8CCE4"/>
            <w:vAlign w:val="center"/>
            <w:hideMark/>
          </w:tcPr>
          <w:p w:rsidR="008F4F06" w:rsidRPr="008746D9" w:rsidRDefault="008F4F06" w:rsidP="008F4F06">
            <w:pPr>
              <w:spacing w:after="0" w:line="240" w:lineRule="auto"/>
              <w:jc w:val="center"/>
              <w:rPr>
                <w:rFonts w:ascii="Calibri" w:hAnsi="Calibri"/>
                <w:color w:val="000000"/>
                <w:sz w:val="22"/>
                <w:lang w:val="en-US"/>
              </w:rPr>
            </w:pPr>
            <w:r w:rsidRPr="008746D9">
              <w:rPr>
                <w:rFonts w:ascii="Calibri" w:hAnsi="Calibri"/>
                <w:color w:val="000000"/>
                <w:sz w:val="22"/>
                <w:lang w:val="en-US"/>
              </w:rPr>
              <w:t>27%</w:t>
            </w:r>
          </w:p>
        </w:tc>
        <w:tc>
          <w:tcPr>
            <w:tcW w:w="1240" w:type="dxa"/>
            <w:tcBorders>
              <w:top w:val="single" w:sz="12" w:space="0" w:color="FFFFFF"/>
              <w:left w:val="single" w:sz="4" w:space="0" w:color="FFFFFF"/>
              <w:bottom w:val="nil"/>
              <w:right w:val="nil"/>
            </w:tcBorders>
            <w:shd w:val="clear" w:color="B8CCE4" w:fill="B8CCE4"/>
            <w:vAlign w:val="center"/>
            <w:hideMark/>
          </w:tcPr>
          <w:p w:rsidR="008F4F06" w:rsidRPr="008746D9" w:rsidRDefault="008F4F06" w:rsidP="008F4F06">
            <w:pPr>
              <w:spacing w:after="0" w:line="240" w:lineRule="auto"/>
              <w:jc w:val="center"/>
              <w:rPr>
                <w:rFonts w:ascii="Calibri" w:hAnsi="Calibri"/>
                <w:color w:val="000000"/>
                <w:sz w:val="22"/>
                <w:lang w:val="en-US"/>
              </w:rPr>
            </w:pPr>
            <w:r w:rsidRPr="008746D9">
              <w:rPr>
                <w:rFonts w:ascii="Calibri" w:hAnsi="Calibri"/>
                <w:color w:val="000000"/>
                <w:sz w:val="22"/>
                <w:lang w:val="en-US"/>
              </w:rPr>
              <w:t>19%</w:t>
            </w:r>
          </w:p>
        </w:tc>
        <w:tc>
          <w:tcPr>
            <w:tcW w:w="1320" w:type="dxa"/>
            <w:tcBorders>
              <w:top w:val="single" w:sz="12" w:space="0" w:color="FFFFFF"/>
              <w:left w:val="single" w:sz="4" w:space="0" w:color="FFFFFF"/>
              <w:bottom w:val="nil"/>
              <w:right w:val="nil"/>
            </w:tcBorders>
            <w:shd w:val="clear" w:color="B8CCE4" w:fill="B8CCE4"/>
            <w:vAlign w:val="center"/>
            <w:hideMark/>
          </w:tcPr>
          <w:p w:rsidR="008F4F06" w:rsidRPr="008746D9" w:rsidRDefault="008F4F06" w:rsidP="008F4F06">
            <w:pPr>
              <w:spacing w:after="0" w:line="240" w:lineRule="auto"/>
              <w:jc w:val="center"/>
              <w:rPr>
                <w:rFonts w:ascii="Calibri" w:hAnsi="Calibri"/>
                <w:color w:val="000000"/>
                <w:sz w:val="22"/>
                <w:lang w:val="en-US"/>
              </w:rPr>
            </w:pPr>
            <w:r w:rsidRPr="008746D9">
              <w:rPr>
                <w:rFonts w:ascii="Calibri" w:hAnsi="Calibri"/>
                <w:color w:val="000000"/>
                <w:sz w:val="22"/>
                <w:lang w:val="en-US"/>
              </w:rPr>
              <w:t>22%</w:t>
            </w:r>
          </w:p>
        </w:tc>
      </w:tr>
      <w:tr w:rsidR="008F4F06" w:rsidRPr="008746D9" w:rsidTr="008F4F06">
        <w:trPr>
          <w:trHeight w:val="300"/>
          <w:jc w:val="center"/>
        </w:trPr>
        <w:tc>
          <w:tcPr>
            <w:tcW w:w="2800" w:type="dxa"/>
            <w:tcBorders>
              <w:top w:val="single" w:sz="4" w:space="0" w:color="FFFFFF"/>
              <w:left w:val="nil"/>
              <w:bottom w:val="nil"/>
              <w:right w:val="nil"/>
            </w:tcBorders>
            <w:shd w:val="clear" w:color="4F81BD" w:fill="4F81BD"/>
            <w:vAlign w:val="center"/>
            <w:hideMark/>
          </w:tcPr>
          <w:p w:rsidR="008F4F06" w:rsidRPr="008746D9" w:rsidRDefault="008F4F06" w:rsidP="008F4F06">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Corporate</w:t>
            </w:r>
          </w:p>
        </w:tc>
        <w:tc>
          <w:tcPr>
            <w:tcW w:w="1720" w:type="dxa"/>
            <w:tcBorders>
              <w:top w:val="single" w:sz="4" w:space="0" w:color="FFFFFF"/>
              <w:left w:val="single" w:sz="4" w:space="0" w:color="FFFFFF"/>
              <w:bottom w:val="nil"/>
              <w:right w:val="nil"/>
            </w:tcBorders>
            <w:shd w:val="clear" w:color="DCE6F1" w:fill="DCE6F1"/>
            <w:vAlign w:val="center"/>
            <w:hideMark/>
          </w:tcPr>
          <w:p w:rsidR="008F4F06" w:rsidRPr="008746D9" w:rsidRDefault="008F4F06" w:rsidP="008F4F06">
            <w:pPr>
              <w:spacing w:after="0" w:line="240" w:lineRule="auto"/>
              <w:jc w:val="center"/>
              <w:rPr>
                <w:rFonts w:ascii="Calibri" w:hAnsi="Calibri"/>
                <w:color w:val="000000"/>
                <w:sz w:val="22"/>
                <w:lang w:val="en-US"/>
              </w:rPr>
            </w:pPr>
            <w:r w:rsidRPr="008746D9">
              <w:rPr>
                <w:rFonts w:ascii="Calibri" w:hAnsi="Calibri"/>
                <w:color w:val="000000"/>
                <w:sz w:val="22"/>
                <w:lang w:val="en-US"/>
              </w:rPr>
              <w:t>21%</w:t>
            </w:r>
          </w:p>
        </w:tc>
        <w:tc>
          <w:tcPr>
            <w:tcW w:w="1240" w:type="dxa"/>
            <w:tcBorders>
              <w:top w:val="single" w:sz="4" w:space="0" w:color="FFFFFF"/>
              <w:left w:val="single" w:sz="4" w:space="0" w:color="FFFFFF"/>
              <w:bottom w:val="nil"/>
              <w:right w:val="nil"/>
            </w:tcBorders>
            <w:shd w:val="clear" w:color="DCE6F1" w:fill="DCE6F1"/>
            <w:vAlign w:val="center"/>
            <w:hideMark/>
          </w:tcPr>
          <w:p w:rsidR="008F4F06" w:rsidRPr="008746D9" w:rsidRDefault="008F4F06" w:rsidP="008F4F06">
            <w:pPr>
              <w:spacing w:after="0" w:line="240" w:lineRule="auto"/>
              <w:jc w:val="center"/>
              <w:rPr>
                <w:rFonts w:ascii="Calibri" w:hAnsi="Calibri"/>
                <w:color w:val="000000"/>
                <w:sz w:val="22"/>
                <w:lang w:val="en-US"/>
              </w:rPr>
            </w:pPr>
            <w:r w:rsidRPr="008746D9">
              <w:rPr>
                <w:rFonts w:ascii="Calibri" w:hAnsi="Calibri"/>
                <w:color w:val="000000"/>
                <w:sz w:val="22"/>
                <w:lang w:val="en-US"/>
              </w:rPr>
              <w:t>4%</w:t>
            </w:r>
          </w:p>
        </w:tc>
        <w:tc>
          <w:tcPr>
            <w:tcW w:w="1320" w:type="dxa"/>
            <w:tcBorders>
              <w:top w:val="single" w:sz="4" w:space="0" w:color="FFFFFF"/>
              <w:left w:val="single" w:sz="4" w:space="0" w:color="FFFFFF"/>
              <w:bottom w:val="nil"/>
              <w:right w:val="nil"/>
            </w:tcBorders>
            <w:shd w:val="clear" w:color="DCE6F1" w:fill="DCE6F1"/>
            <w:vAlign w:val="center"/>
            <w:hideMark/>
          </w:tcPr>
          <w:p w:rsidR="008F4F06" w:rsidRPr="008746D9" w:rsidRDefault="008F4F06" w:rsidP="008F4F06">
            <w:pPr>
              <w:keepNext/>
              <w:spacing w:after="0" w:line="240" w:lineRule="auto"/>
              <w:jc w:val="center"/>
              <w:rPr>
                <w:rFonts w:ascii="Calibri" w:hAnsi="Calibri"/>
                <w:color w:val="000000"/>
                <w:sz w:val="22"/>
                <w:lang w:val="en-US"/>
              </w:rPr>
            </w:pPr>
            <w:r w:rsidRPr="008746D9">
              <w:rPr>
                <w:rFonts w:ascii="Calibri" w:hAnsi="Calibri"/>
                <w:color w:val="000000"/>
                <w:sz w:val="22"/>
                <w:lang w:val="en-US"/>
              </w:rPr>
              <w:t>5%</w:t>
            </w:r>
          </w:p>
        </w:tc>
      </w:tr>
    </w:tbl>
    <w:p w:rsidR="008F4F06" w:rsidRPr="008746D9" w:rsidRDefault="008F4F06">
      <w:pPr>
        <w:pStyle w:val="Lgende"/>
      </w:pPr>
      <w:bookmarkStart w:id="32" w:name="_Ref507000341"/>
      <w:r w:rsidRPr="008746D9">
        <w:t xml:space="preserve">Table </w:t>
      </w:r>
      <w:r w:rsidRPr="008746D9">
        <w:fldChar w:fldCharType="begin"/>
      </w:r>
      <w:r w:rsidRPr="008746D9">
        <w:instrText xml:space="preserve"> SEQ Table \* ARABIC </w:instrText>
      </w:r>
      <w:r w:rsidRPr="008746D9">
        <w:fldChar w:fldCharType="separate"/>
      </w:r>
      <w:r w:rsidR="00662399">
        <w:rPr>
          <w:noProof/>
        </w:rPr>
        <w:t>1</w:t>
      </w:r>
      <w:r w:rsidRPr="008746D9">
        <w:fldChar w:fldCharType="end"/>
      </w:r>
      <w:bookmarkEnd w:id="32"/>
      <w:r w:rsidRPr="008746D9">
        <w:t xml:space="preserve">: Correlation levels using </w:t>
      </w:r>
      <w:proofErr w:type="spellStart"/>
      <w:r w:rsidRPr="008746D9">
        <w:t>basel</w:t>
      </w:r>
      <w:proofErr w:type="spellEnd"/>
      <w:r w:rsidRPr="008746D9">
        <w:t xml:space="preserve"> correlation or historic correlation based on moment matching calibration. The historic correlation 75% column is a</w:t>
      </w:r>
      <w:r w:rsidR="00A60663" w:rsidRPr="008746D9">
        <w:t xml:space="preserve"> conservative estimation using a 75% percentile. </w:t>
      </w:r>
    </w:p>
    <w:p w:rsidR="00CF4EBC" w:rsidRDefault="00D84910" w:rsidP="00CF4EBC">
      <w:pPr>
        <w:pStyle w:val="Titre2"/>
        <w:rPr>
          <w:lang w:val="en-US"/>
        </w:rPr>
      </w:pPr>
      <w:bookmarkStart w:id="33" w:name="_Ref522638677"/>
      <w:bookmarkStart w:id="34" w:name="_Toc532826401"/>
      <w:r>
        <w:rPr>
          <w:lang w:val="en-US"/>
        </w:rPr>
        <w:t>Impact of the norm in Z Migration Computati</w:t>
      </w:r>
      <w:bookmarkEnd w:id="33"/>
      <w:r w:rsidR="00CF4EBC">
        <w:rPr>
          <w:lang w:val="en-US"/>
        </w:rPr>
        <w:t>on</w:t>
      </w:r>
      <w:bookmarkEnd w:id="34"/>
    </w:p>
    <w:p w:rsidR="007A2B34" w:rsidRDefault="007A2B34" w:rsidP="007A2B34">
      <w:pPr>
        <w:jc w:val="both"/>
        <w:rPr>
          <w:lang w:val="en-US"/>
        </w:rPr>
      </w:pPr>
      <w:r>
        <w:rPr>
          <w:lang w:val="en-US"/>
        </w:rPr>
        <w:t>Contrary to the Z Default formula, the Z Migration formula is not invertible and it is necessary to use the following optimization to compute historical Z Migration:</w:t>
      </w:r>
    </w:p>
    <w:p w:rsidR="007A2B34" w:rsidRPr="008746D9" w:rsidRDefault="007A2B34" w:rsidP="007A2B34">
      <w:pPr>
        <w:jc w:val="both"/>
        <w:rPr>
          <w:lang w:val="en-US"/>
        </w:rPr>
      </w:pPr>
      <w:r w:rsidRPr="008746D9">
        <w:rPr>
          <w:lang w:val="en-US"/>
        </w:rPr>
        <w:lastRenderedPageBreak/>
        <w:t xml:space="preserve">For each </w:t>
      </w:r>
      <m:oMath>
        <m:r>
          <w:rPr>
            <w:rFonts w:ascii="Cambria Math" w:hAnsi="Cambria Math"/>
            <w:lang w:val="en-US"/>
          </w:rPr>
          <m:t>t</m:t>
        </m:r>
      </m:oMath>
      <w:r w:rsidRPr="008746D9">
        <w:rPr>
          <w:lang w:val="en-US"/>
        </w:rPr>
        <w:t xml:space="preserve"> in the observable past generations</w:t>
      </w:r>
    </w:p>
    <w:p w:rsidR="007A2B34" w:rsidRPr="008746D9" w:rsidRDefault="006E5B0B" w:rsidP="007A2B34">
      <w:pPr>
        <w:jc w:val="both"/>
        <w:rPr>
          <w:lang w:val="en-US"/>
        </w:rPr>
      </w:pPr>
      <m:oMathPara>
        <m:oMath>
          <m:sSubSup>
            <m:sSubSupPr>
              <m:ctrlPr>
                <w:rPr>
                  <w:rFonts w:ascii="Cambria Math" w:hAnsi="Cambria Math"/>
                  <w:i/>
                  <w:lang w:val="en-US"/>
                </w:rPr>
              </m:ctrlPr>
            </m:sSubSupPr>
            <m:e>
              <m:r>
                <w:rPr>
                  <w:rFonts w:ascii="Cambria Math" w:hAnsi="Cambria Math"/>
                  <w:lang w:val="en-US"/>
                </w:rPr>
                <m:t>Z</m:t>
              </m:r>
            </m:e>
            <m:sub>
              <m:r>
                <w:rPr>
                  <w:rFonts w:ascii="Cambria Math" w:hAnsi="Cambria Math"/>
                  <w:lang w:val="en-US"/>
                </w:rPr>
                <m:t>t</m:t>
              </m:r>
            </m:sub>
            <m:sup>
              <m:r>
                <w:rPr>
                  <w:rFonts w:ascii="Cambria Math" w:hAnsi="Cambria Math"/>
                  <w:lang w:val="en-US"/>
                </w:rPr>
                <m:t>M</m:t>
              </m:r>
            </m:sup>
          </m:sSubSup>
          <m:r>
            <w:rPr>
              <w:rFonts w:ascii="Cambria Math" w:hAnsi="Cambria Math"/>
              <w:lang w:val="en-US"/>
            </w:rPr>
            <m:t xml:space="preserve">≔ </m:t>
          </m:r>
          <m:func>
            <m:funcPr>
              <m:ctrlPr>
                <w:rPr>
                  <w:rFonts w:ascii="Cambria Math" w:hAnsi="Cambria Math"/>
                  <w:i/>
                  <w:lang w:val="en-US"/>
                </w:rPr>
              </m:ctrlPr>
            </m:funcPr>
            <m:fName>
              <m:r>
                <w:rPr>
                  <w:rFonts w:ascii="Cambria Math" w:hAnsi="Cambria Math"/>
                  <w:lang w:val="en-US"/>
                </w:rPr>
                <m:t>arg</m:t>
              </m:r>
              <m:limLow>
                <m:limLowPr>
                  <m:ctrlPr>
                    <w:rPr>
                      <w:rFonts w:ascii="Cambria Math" w:hAnsi="Cambria Math"/>
                      <w:i/>
                      <w:lang w:val="en-US"/>
                    </w:rPr>
                  </m:ctrlPr>
                </m:limLowPr>
                <m:e>
                  <m:r>
                    <m:rPr>
                      <m:sty m:val="p"/>
                    </m:rPr>
                    <w:rPr>
                      <w:rFonts w:ascii="Cambria Math" w:hAnsi="Cambria Math"/>
                      <w:lang w:val="en-US"/>
                    </w:rPr>
                    <m:t>min</m:t>
                  </m:r>
                </m:e>
                <m:lim>
                  <m:r>
                    <w:rPr>
                      <w:rFonts w:ascii="Cambria Math" w:hAnsi="Cambria Math"/>
                      <w:lang w:val="en-US"/>
                    </w:rPr>
                    <m:t>Z</m:t>
                  </m:r>
                </m:lim>
              </m:limLow>
            </m:fName>
            <m:e>
              <m:d>
                <m:dPr>
                  <m:begChr m:val="‖"/>
                  <m:endChr m:val="‖"/>
                  <m:ctrlPr>
                    <w:rPr>
                      <w:rFonts w:ascii="Cambria Math" w:hAnsi="Cambria Math"/>
                      <w:i/>
                      <w:lang w:val="en-US"/>
                    </w:rPr>
                  </m:ctrlPr>
                </m:dPr>
                <m:e>
                  <m:r>
                    <w:rPr>
                      <w:rFonts w:ascii="Cambria Math" w:hAnsi="Cambria Math"/>
                      <w:lang w:val="en-US"/>
                    </w:rPr>
                    <m:t>M</m:t>
                  </m:r>
                  <m:d>
                    <m:dPr>
                      <m:ctrlPr>
                        <w:rPr>
                          <w:rFonts w:ascii="Cambria Math" w:hAnsi="Cambria Math"/>
                          <w:i/>
                          <w:lang w:val="en-US"/>
                        </w:rPr>
                      </m:ctrlPr>
                    </m:dPr>
                    <m:e>
                      <m:r>
                        <w:rPr>
                          <w:rFonts w:ascii="Cambria Math" w:hAnsi="Cambria Math"/>
                          <w:lang w:val="en-US"/>
                        </w:rPr>
                        <m:t>Z</m:t>
                      </m:r>
                    </m:e>
                  </m:d>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M</m:t>
                      </m:r>
                    </m:e>
                    <m:sub>
                      <m:r>
                        <w:rPr>
                          <w:rFonts w:ascii="Cambria Math" w:hAnsi="Cambria Math"/>
                          <w:lang w:val="en-US"/>
                        </w:rPr>
                        <m:t>t</m:t>
                      </m:r>
                    </m:sub>
                    <m:sup>
                      <m:r>
                        <w:rPr>
                          <w:rFonts w:ascii="Cambria Math" w:hAnsi="Cambria Math"/>
                          <w:lang w:val="en-US"/>
                        </w:rPr>
                        <m:t>PIT</m:t>
                      </m:r>
                    </m:sup>
                  </m:sSubSup>
                </m:e>
              </m:d>
            </m:e>
          </m:func>
          <m:r>
            <w:rPr>
              <w:rFonts w:ascii="Cambria Math" w:hAnsi="Cambria Math"/>
              <w:lang w:val="en-US"/>
            </w:rPr>
            <m:t xml:space="preserve"> </m:t>
          </m:r>
        </m:oMath>
      </m:oMathPara>
    </w:p>
    <w:p w:rsidR="007A2B34" w:rsidRDefault="007A2B34" w:rsidP="007A2B34">
      <w:pPr>
        <w:jc w:val="both"/>
        <w:rPr>
          <w:lang w:val="en-US"/>
        </w:rPr>
      </w:pPr>
      <w:proofErr w:type="gramStart"/>
      <w:r>
        <w:rPr>
          <w:lang w:val="en-US"/>
        </w:rPr>
        <w:t>Where</w:t>
      </w:r>
      <m:oMath>
        <m:r>
          <w:rPr>
            <w:rFonts w:ascii="Cambria Math" w:hAnsi="Cambria Math"/>
            <w:lang w:val="en-US"/>
          </w:rPr>
          <m:t xml:space="preserve"> </m:t>
        </m:r>
        <m:d>
          <m:dPr>
            <m:begChr m:val="‖"/>
            <m:endChr m:val="‖"/>
            <m:ctrlPr>
              <w:rPr>
                <w:rFonts w:ascii="Cambria Math" w:eastAsiaTheme="minorEastAsia" w:hAnsi="Cambria Math"/>
                <w:i/>
                <w:lang w:val="en-US"/>
              </w:rPr>
            </m:ctrlPr>
          </m:dPr>
          <m:e>
            <m:r>
              <w:rPr>
                <w:rFonts w:ascii="Cambria Math" w:eastAsiaTheme="minorEastAsia" w:hAnsi="Cambria Math"/>
                <w:lang w:val="en-US"/>
              </w:rPr>
              <m:t>M</m:t>
            </m:r>
          </m:e>
        </m:d>
      </m:oMath>
      <w:r w:rsidRPr="008746D9">
        <w:rPr>
          <w:rFonts w:eastAsiaTheme="minorEastAsia"/>
          <w:lang w:val="en-US"/>
        </w:rPr>
        <w:t xml:space="preserve"> is </w:t>
      </w:r>
      <w:r>
        <w:rPr>
          <w:rFonts w:eastAsiaTheme="minorEastAsia"/>
          <w:lang w:val="en-US"/>
        </w:rPr>
        <w:t>a matrix norm</w:t>
      </w:r>
      <w:r>
        <w:rPr>
          <w:lang w:val="en-US"/>
        </w:rPr>
        <w:t xml:space="preserve"> and </w:t>
      </w:r>
      <m:oMath>
        <m:r>
          <w:rPr>
            <w:rFonts w:ascii="Cambria Math" w:hAnsi="Cambria Math"/>
            <w:lang w:val="en-US"/>
          </w:rPr>
          <m:t xml:space="preserve">M(Z) </m:t>
        </m:r>
      </m:oMath>
      <w:r>
        <w:rPr>
          <w:lang w:val="en-US"/>
        </w:rPr>
        <w:t>is the model matrix for a given Z.</w:t>
      </w:r>
      <w:proofErr w:type="gramEnd"/>
      <w:r>
        <w:rPr>
          <w:lang w:val="en-US"/>
        </w:rPr>
        <w:t xml:space="preserve"> </w:t>
      </w:r>
    </w:p>
    <w:p w:rsidR="007A2B34" w:rsidRDefault="007A2B34" w:rsidP="007A2B34">
      <w:pPr>
        <w:jc w:val="both"/>
        <w:rPr>
          <w:lang w:val="en-US"/>
        </w:rPr>
      </w:pPr>
    </w:p>
    <w:p w:rsidR="007A2B34" w:rsidRDefault="007A2B34" w:rsidP="007A2B34">
      <w:pPr>
        <w:jc w:val="both"/>
        <w:rPr>
          <w:lang w:val="en-US"/>
        </w:rPr>
      </w:pPr>
      <w:r>
        <w:rPr>
          <w:lang w:val="en-US"/>
        </w:rPr>
        <w:t xml:space="preserve">As presented in part </w:t>
      </w:r>
      <w:r>
        <w:rPr>
          <w:lang w:val="en-US"/>
        </w:rPr>
        <w:fldChar w:fldCharType="begin"/>
      </w:r>
      <w:r>
        <w:rPr>
          <w:lang w:val="en-US"/>
        </w:rPr>
        <w:instrText xml:space="preserve"> REF _Ref519267164 \r \h </w:instrText>
      </w:r>
      <w:r>
        <w:rPr>
          <w:lang w:val="en-US"/>
        </w:rPr>
      </w:r>
      <w:r>
        <w:rPr>
          <w:lang w:val="en-US"/>
        </w:rPr>
        <w:fldChar w:fldCharType="separate"/>
      </w:r>
      <w:r>
        <w:rPr>
          <w:lang w:val="en-US"/>
        </w:rPr>
        <w:t>1</w:t>
      </w:r>
      <w:r>
        <w:rPr>
          <w:lang w:val="en-US"/>
        </w:rPr>
        <w:fldChar w:fldCharType="end"/>
      </w:r>
      <w:r>
        <w:rPr>
          <w:lang w:val="en-US"/>
        </w:rPr>
        <w:t xml:space="preserve">, </w:t>
      </w:r>
      <w:r w:rsidR="007E621A">
        <w:rPr>
          <w:lang w:val="en-US"/>
        </w:rPr>
        <w:t>several</w:t>
      </w:r>
      <w:r w:rsidR="00731A20">
        <w:rPr>
          <w:lang w:val="en-US"/>
        </w:rPr>
        <w:t xml:space="preserve"> </w:t>
      </w:r>
      <w:r>
        <w:rPr>
          <w:lang w:val="en-US"/>
        </w:rPr>
        <w:t>norm choices are available</w:t>
      </w:r>
      <w:r w:rsidR="007E621A">
        <w:rPr>
          <w:lang w:val="en-US"/>
        </w:rPr>
        <w:t xml:space="preserve"> in the literature</w:t>
      </w:r>
      <w:r>
        <w:rPr>
          <w:lang w:val="en-US"/>
        </w:rPr>
        <w:t xml:space="preserve">. As shown in part </w:t>
      </w:r>
      <w:r>
        <w:rPr>
          <w:lang w:val="en-US"/>
        </w:rPr>
        <w:fldChar w:fldCharType="begin"/>
      </w:r>
      <w:r>
        <w:rPr>
          <w:lang w:val="en-US"/>
        </w:rPr>
        <w:instrText xml:space="preserve"> REF _Ref519514375 \r \h </w:instrText>
      </w:r>
      <w:r>
        <w:rPr>
          <w:lang w:val="en-US"/>
        </w:rPr>
      </w:r>
      <w:r>
        <w:rPr>
          <w:lang w:val="en-US"/>
        </w:rPr>
        <w:fldChar w:fldCharType="separate"/>
      </w:r>
      <w:r>
        <w:rPr>
          <w:lang w:val="en-US"/>
        </w:rPr>
        <w:t>b</w:t>
      </w:r>
      <w:r>
        <w:rPr>
          <w:lang w:val="en-US"/>
        </w:rPr>
        <w:fldChar w:fldCharType="end"/>
      </w:r>
      <w:r>
        <w:rPr>
          <w:lang w:val="en-US"/>
        </w:rPr>
        <w:t xml:space="preserve">, the choice of the norm in the optimization has an impact </w:t>
      </w:r>
      <w:r w:rsidR="007E621A">
        <w:rPr>
          <w:lang w:val="en-US"/>
        </w:rPr>
        <w:t>on</w:t>
      </w:r>
      <w:r>
        <w:rPr>
          <w:lang w:val="en-US"/>
        </w:rPr>
        <w:t xml:space="preserve"> both stability and level of Z Migration.</w:t>
      </w:r>
    </w:p>
    <w:p w:rsidR="007A2B34" w:rsidRDefault="007A2B34" w:rsidP="007A2B34">
      <w:pPr>
        <w:jc w:val="both"/>
        <w:rPr>
          <w:lang w:val="en-US"/>
        </w:rPr>
      </w:pPr>
      <w:r w:rsidRPr="00871A55">
        <w:rPr>
          <w:lang w:val="en-US"/>
        </w:rPr>
        <w:t xml:space="preserve">Given the impact of the norm </w:t>
      </w:r>
      <w:r>
        <w:rPr>
          <w:lang w:val="en-US"/>
        </w:rPr>
        <w:t xml:space="preserve">on the Z Migration historic, it is necessary to define proprieties that a norm should fulfil given the situation (having a good representation of the PIT matrices). Three kinds of proprieties are tested: reversibility, </w:t>
      </w:r>
      <w:r w:rsidR="007E621A">
        <w:rPr>
          <w:lang w:val="en-US"/>
        </w:rPr>
        <w:t>replication</w:t>
      </w:r>
      <w:r>
        <w:rPr>
          <w:lang w:val="en-US"/>
        </w:rPr>
        <w:t xml:space="preserve"> and sensitivity to a few numbers of observations. </w:t>
      </w:r>
    </w:p>
    <w:p w:rsidR="007E621A" w:rsidRDefault="007A2B34" w:rsidP="007E621A">
      <w:pPr>
        <w:pStyle w:val="Paragraphedeliste"/>
        <w:numPr>
          <w:ilvl w:val="0"/>
          <w:numId w:val="45"/>
        </w:numPr>
        <w:rPr>
          <w:rFonts w:ascii="Arial" w:eastAsia="Times New Roman" w:hAnsi="Arial" w:cs="Times New Roman"/>
          <w:bCs w:val="0"/>
          <w:sz w:val="20"/>
          <w:lang w:val="en-US" w:eastAsia="fr-FR"/>
        </w:rPr>
      </w:pPr>
      <w:r>
        <w:rPr>
          <w:rFonts w:ascii="Arial" w:eastAsia="Times New Roman" w:hAnsi="Arial" w:cs="Times New Roman"/>
          <w:bCs w:val="0"/>
          <w:sz w:val="20"/>
          <w:lang w:val="en-US" w:eastAsia="fr-FR"/>
        </w:rPr>
        <w:t>Reversibility:</w:t>
      </w:r>
      <w:r w:rsidRPr="00857105">
        <w:rPr>
          <w:rFonts w:ascii="Arial" w:eastAsia="Times New Roman" w:hAnsi="Arial" w:cs="Times New Roman"/>
          <w:bCs w:val="0"/>
          <w:sz w:val="20"/>
          <w:lang w:val="en-US" w:eastAsia="fr-FR"/>
        </w:rPr>
        <w:t xml:space="preserve"> </w:t>
      </w:r>
    </w:p>
    <w:p w:rsidR="007E621A" w:rsidRDefault="007E621A" w:rsidP="00731A20">
      <w:pPr>
        <w:pStyle w:val="Paragraphedeliste"/>
        <w:numPr>
          <w:ilvl w:val="1"/>
          <w:numId w:val="45"/>
        </w:numPr>
        <w:rPr>
          <w:rFonts w:ascii="Arial" w:eastAsia="Times New Roman" w:hAnsi="Arial" w:cs="Times New Roman"/>
          <w:sz w:val="20"/>
          <w:lang w:val="en-US" w:eastAsia="fr-FR"/>
        </w:rPr>
      </w:pPr>
      <w:r>
        <w:rPr>
          <w:rFonts w:ascii="Arial" w:eastAsia="Times New Roman" w:hAnsi="Arial" w:cs="Times New Roman"/>
          <w:sz w:val="20"/>
          <w:lang w:val="en-US" w:eastAsia="fr-FR"/>
        </w:rPr>
        <w:t>I</w:t>
      </w:r>
      <w:r w:rsidRPr="007E621A">
        <w:rPr>
          <w:rFonts w:ascii="Arial" w:eastAsia="Times New Roman" w:hAnsi="Arial" w:cs="Times New Roman"/>
          <w:sz w:val="20"/>
          <w:lang w:val="en-US" w:eastAsia="fr-FR"/>
        </w:rPr>
        <w:t xml:space="preserve">t is expected </w:t>
      </w:r>
      <w:r w:rsidRPr="00F81A9C">
        <w:rPr>
          <w:rFonts w:ascii="Arial" w:eastAsia="Times New Roman" w:hAnsi="Arial" w:cs="Times New Roman"/>
          <w:sz w:val="20"/>
          <w:lang w:val="en-US" w:eastAsia="fr-FR"/>
        </w:rPr>
        <w:t>for a norm to be invertible</w:t>
      </w:r>
      <w:proofErr w:type="gramStart"/>
      <w:r w:rsidRPr="00F81A9C">
        <w:rPr>
          <w:rFonts w:ascii="Arial" w:eastAsia="Times New Roman" w:hAnsi="Arial" w:cs="Times New Roman"/>
          <w:sz w:val="20"/>
          <w:lang w:val="en-US" w:eastAsia="fr-FR"/>
        </w:rPr>
        <w:t>:</w:t>
      </w:r>
      <m:oMath>
        <m:r>
          <m:rPr>
            <m:sty m:val="p"/>
          </m:rPr>
          <w:rPr>
            <w:rFonts w:ascii="Cambria Math" w:eastAsia="Times New Roman" w:hAnsi="Cambria Math" w:cs="Times New Roman"/>
            <w:sz w:val="20"/>
            <w:lang w:val="en-US" w:eastAsia="fr-FR"/>
          </w:rPr>
          <m:t xml:space="preserve"> </m:t>
        </m:r>
        <m:func>
          <m:funcPr>
            <m:ctrlPr>
              <w:rPr>
                <w:rFonts w:ascii="Cambria Math" w:eastAsia="Times New Roman" w:hAnsi="Cambria Math" w:cs="Times New Roman"/>
                <w:sz w:val="20"/>
                <w:lang w:val="en-US" w:eastAsia="fr-FR"/>
              </w:rPr>
            </m:ctrlPr>
          </m:funcPr>
          <m:fName>
            <m:r>
              <m:rPr>
                <m:sty m:val="p"/>
              </m:rPr>
              <w:rPr>
                <w:rFonts w:ascii="Cambria Math" w:eastAsia="Times New Roman" w:hAnsi="Cambria Math" w:cs="Times New Roman"/>
                <w:sz w:val="20"/>
                <w:lang w:val="en-US" w:eastAsia="fr-FR"/>
              </w:rPr>
              <m:t>arg</m:t>
            </m:r>
            <m:limLow>
              <m:limLowPr>
                <m:ctrlPr>
                  <w:rPr>
                    <w:rFonts w:ascii="Cambria Math" w:eastAsia="Times New Roman" w:hAnsi="Cambria Math" w:cs="Times New Roman"/>
                    <w:sz w:val="20"/>
                    <w:lang w:val="en-US" w:eastAsia="fr-FR"/>
                  </w:rPr>
                </m:ctrlPr>
              </m:limLowPr>
              <m:e>
                <m:r>
                  <m:rPr>
                    <m:sty m:val="p"/>
                  </m:rPr>
                  <w:rPr>
                    <w:rFonts w:ascii="Cambria Math" w:eastAsia="Times New Roman" w:hAnsi="Cambria Math" w:cs="Times New Roman"/>
                    <w:sz w:val="20"/>
                    <w:lang w:val="en-US" w:eastAsia="fr-FR"/>
                  </w:rPr>
                  <m:t>min</m:t>
                </m:r>
              </m:e>
              <m:lim>
                <m:r>
                  <m:rPr>
                    <m:sty m:val="p"/>
                  </m:rPr>
                  <w:rPr>
                    <w:rFonts w:ascii="Cambria Math" w:eastAsia="Times New Roman" w:hAnsi="Cambria Math" w:cs="Times New Roman"/>
                    <w:sz w:val="20"/>
                    <w:lang w:val="en-US" w:eastAsia="fr-FR"/>
                  </w:rPr>
                  <m:t>Z</m:t>
                </m:r>
              </m:lim>
            </m:limLow>
          </m:fName>
          <m:e>
            <m:d>
              <m:dPr>
                <m:begChr m:val="‖"/>
                <m:endChr m:val="‖"/>
                <m:ctrlPr>
                  <w:rPr>
                    <w:rFonts w:ascii="Cambria Math" w:eastAsia="Times New Roman" w:hAnsi="Cambria Math" w:cs="Times New Roman"/>
                    <w:sz w:val="20"/>
                    <w:lang w:val="en-US" w:eastAsia="fr-FR"/>
                  </w:rPr>
                </m:ctrlPr>
              </m:dPr>
              <m:e>
                <m:r>
                  <m:rPr>
                    <m:sty m:val="p"/>
                  </m:rPr>
                  <w:rPr>
                    <w:rFonts w:ascii="Cambria Math" w:eastAsia="Times New Roman" w:hAnsi="Cambria Math" w:cs="Times New Roman"/>
                    <w:sz w:val="20"/>
                    <w:lang w:val="en-US" w:eastAsia="fr-FR"/>
                  </w:rPr>
                  <m:t>M</m:t>
                </m:r>
                <m:d>
                  <m:dPr>
                    <m:ctrlPr>
                      <w:rPr>
                        <w:rFonts w:ascii="Cambria Math" w:eastAsia="Times New Roman" w:hAnsi="Cambria Math" w:cs="Times New Roman"/>
                        <w:sz w:val="20"/>
                        <w:lang w:val="en-US" w:eastAsia="fr-FR"/>
                      </w:rPr>
                    </m:ctrlPr>
                  </m:dPr>
                  <m:e>
                    <m:r>
                      <m:rPr>
                        <m:sty m:val="p"/>
                      </m:rPr>
                      <w:rPr>
                        <w:rFonts w:ascii="Cambria Math" w:eastAsia="Times New Roman" w:hAnsi="Cambria Math" w:cs="Times New Roman"/>
                        <w:sz w:val="20"/>
                        <w:lang w:val="en-US" w:eastAsia="fr-FR"/>
                      </w:rPr>
                      <m:t>Z</m:t>
                    </m:r>
                  </m:e>
                </m:d>
                <m:r>
                  <m:rPr>
                    <m:sty m:val="p"/>
                  </m:rPr>
                  <w:rPr>
                    <w:rFonts w:ascii="Cambria Math" w:eastAsia="Times New Roman" w:hAnsi="Cambria Math" w:cs="Times New Roman"/>
                    <w:sz w:val="20"/>
                    <w:lang w:val="en-US" w:eastAsia="fr-FR"/>
                  </w:rPr>
                  <m:t>-M</m:t>
                </m:r>
                <m:d>
                  <m:dPr>
                    <m:ctrlPr>
                      <w:rPr>
                        <w:rFonts w:ascii="Cambria Math" w:eastAsia="Times New Roman" w:hAnsi="Cambria Math" w:cs="Times New Roman"/>
                        <w:sz w:val="20"/>
                        <w:lang w:val="en-US" w:eastAsia="fr-FR"/>
                      </w:rPr>
                    </m:ctrlPr>
                  </m:dPr>
                  <m:e>
                    <m:sSub>
                      <m:sSubPr>
                        <m:ctrlPr>
                          <w:rPr>
                            <w:rFonts w:ascii="Cambria Math" w:eastAsia="Times New Roman" w:hAnsi="Cambria Math" w:cs="Times New Roman"/>
                            <w:sz w:val="20"/>
                            <w:lang w:val="en-US" w:eastAsia="fr-FR"/>
                          </w:rPr>
                        </m:ctrlPr>
                      </m:sSubPr>
                      <m:e>
                        <m:r>
                          <m:rPr>
                            <m:sty m:val="p"/>
                          </m:rPr>
                          <w:rPr>
                            <w:rFonts w:ascii="Cambria Math" w:eastAsia="Times New Roman" w:hAnsi="Cambria Math" w:cs="Times New Roman"/>
                            <w:sz w:val="20"/>
                            <w:lang w:val="en-US" w:eastAsia="fr-FR"/>
                          </w:rPr>
                          <m:t>Z</m:t>
                        </m:r>
                      </m:e>
                      <m:sub>
                        <m:r>
                          <m:rPr>
                            <m:sty m:val="p"/>
                          </m:rPr>
                          <w:rPr>
                            <w:rFonts w:ascii="Cambria Math" w:eastAsia="Times New Roman" w:hAnsi="Cambria Math" w:cs="Times New Roman"/>
                            <w:sz w:val="20"/>
                            <w:lang w:val="en-US" w:eastAsia="fr-FR"/>
                          </w:rPr>
                          <m:t>1</m:t>
                        </m:r>
                      </m:sub>
                    </m:sSub>
                  </m:e>
                </m:d>
              </m:e>
            </m:d>
            <m:r>
              <m:rPr>
                <m:sty m:val="p"/>
              </m:rPr>
              <w:rPr>
                <w:rFonts w:ascii="Cambria Math" w:eastAsia="Times New Roman" w:hAnsi="Cambria Math" w:cs="Times New Roman"/>
                <w:sz w:val="20"/>
                <w:lang w:val="en-US" w:eastAsia="fr-FR"/>
              </w:rPr>
              <m:t>=</m:t>
            </m:r>
            <m:sSub>
              <m:sSubPr>
                <m:ctrlPr>
                  <w:rPr>
                    <w:rFonts w:ascii="Cambria Math" w:eastAsia="Times New Roman" w:hAnsi="Cambria Math" w:cs="Times New Roman"/>
                    <w:sz w:val="20"/>
                    <w:lang w:val="en-US" w:eastAsia="fr-FR"/>
                  </w:rPr>
                </m:ctrlPr>
              </m:sSubPr>
              <m:e>
                <m:r>
                  <m:rPr>
                    <m:sty m:val="p"/>
                  </m:rPr>
                  <w:rPr>
                    <w:rFonts w:ascii="Cambria Math" w:eastAsia="Times New Roman" w:hAnsi="Cambria Math" w:cs="Times New Roman"/>
                    <w:sz w:val="20"/>
                    <w:lang w:val="en-US" w:eastAsia="fr-FR"/>
                  </w:rPr>
                  <m:t>Z</m:t>
                </m:r>
              </m:e>
              <m:sub>
                <m:r>
                  <m:rPr>
                    <m:sty m:val="p"/>
                  </m:rPr>
                  <w:rPr>
                    <w:rFonts w:ascii="Cambria Math" w:eastAsia="Times New Roman" w:hAnsi="Cambria Math" w:cs="Times New Roman"/>
                    <w:sz w:val="20"/>
                    <w:lang w:val="en-US" w:eastAsia="fr-FR"/>
                  </w:rPr>
                  <m:t>1</m:t>
                </m:r>
              </m:sub>
            </m:sSub>
          </m:e>
        </m:func>
        <m:r>
          <m:rPr>
            <m:sty m:val="p"/>
          </m:rPr>
          <w:rPr>
            <w:rFonts w:ascii="Cambria Math" w:eastAsia="Times New Roman" w:hAnsi="Cambria Math" w:cs="Times New Roman"/>
            <w:sz w:val="20"/>
            <w:lang w:val="en-US" w:eastAsia="fr-FR"/>
          </w:rPr>
          <m:t xml:space="preserve"> </m:t>
        </m:r>
      </m:oMath>
      <w:r w:rsidRPr="00F81A9C">
        <w:rPr>
          <w:rFonts w:ascii="Arial" w:eastAsia="Times New Roman" w:hAnsi="Arial" w:cs="Times New Roman"/>
          <w:sz w:val="20"/>
          <w:lang w:val="en-US" w:eastAsia="fr-FR"/>
        </w:rPr>
        <w:t>.</w:t>
      </w:r>
      <w:proofErr w:type="gramEnd"/>
      <w:r w:rsidRPr="00F81A9C">
        <w:rPr>
          <w:rFonts w:ascii="Arial" w:eastAsia="Times New Roman" w:hAnsi="Arial" w:cs="Times New Roman"/>
          <w:sz w:val="20"/>
          <w:lang w:val="en-US" w:eastAsia="fr-FR"/>
        </w:rPr>
        <w:t xml:space="preserve"> </w:t>
      </w:r>
      <w:r w:rsidR="007A2B34" w:rsidRPr="007E621A">
        <w:rPr>
          <w:rFonts w:ascii="Arial" w:eastAsia="Times New Roman" w:hAnsi="Arial" w:cs="Times New Roman"/>
          <w:sz w:val="20"/>
          <w:lang w:val="en-US" w:eastAsia="fr-FR"/>
        </w:rPr>
        <w:t>All the norms tested passed this test (</w:t>
      </w:r>
      <w:r w:rsidR="007A2B34" w:rsidRPr="00731A20">
        <w:rPr>
          <w:rFonts w:ascii="Arial" w:eastAsia="Times New Roman" w:hAnsi="Arial" w:cs="Times New Roman"/>
          <w:sz w:val="20"/>
          <w:lang w:val="en-US" w:eastAsia="fr-FR"/>
        </w:rPr>
        <w:fldChar w:fldCharType="begin"/>
      </w:r>
      <w:r w:rsidR="007A2B34" w:rsidRPr="00731A20">
        <w:rPr>
          <w:rFonts w:ascii="Arial" w:eastAsia="Times New Roman" w:hAnsi="Arial" w:cs="Times New Roman"/>
          <w:sz w:val="20"/>
          <w:lang w:val="en-US" w:eastAsia="fr-FR"/>
        </w:rPr>
        <w:instrText xml:space="preserve"> REF _Ref519267060 \r \h  \* MERGEFORMAT </w:instrText>
      </w:r>
      <w:r w:rsidR="007A2B34" w:rsidRPr="00731A20">
        <w:rPr>
          <w:rFonts w:ascii="Arial" w:eastAsia="Times New Roman" w:hAnsi="Arial" w:cs="Times New Roman"/>
          <w:sz w:val="20"/>
          <w:lang w:val="en-US" w:eastAsia="fr-FR"/>
        </w:rPr>
      </w:r>
      <w:r w:rsidR="007A2B34" w:rsidRPr="00731A20">
        <w:rPr>
          <w:rFonts w:ascii="Arial" w:eastAsia="Times New Roman" w:hAnsi="Arial" w:cs="Times New Roman"/>
          <w:sz w:val="20"/>
          <w:lang w:val="en-US" w:eastAsia="fr-FR"/>
        </w:rPr>
        <w:fldChar w:fldCharType="separate"/>
      </w:r>
      <w:r w:rsidR="007A2B34" w:rsidRPr="00731A20">
        <w:rPr>
          <w:rFonts w:ascii="Arial" w:eastAsia="Times New Roman" w:hAnsi="Arial" w:cs="Times New Roman"/>
          <w:sz w:val="20"/>
          <w:lang w:val="en-US" w:eastAsia="fr-FR"/>
        </w:rPr>
        <w:t>c.1</w:t>
      </w:r>
      <w:r w:rsidR="007A2B34" w:rsidRPr="00731A20">
        <w:rPr>
          <w:rFonts w:ascii="Arial" w:eastAsia="Times New Roman" w:hAnsi="Arial" w:cs="Times New Roman"/>
          <w:sz w:val="20"/>
          <w:lang w:val="en-US" w:eastAsia="fr-FR"/>
        </w:rPr>
        <w:fldChar w:fldCharType="end"/>
      </w:r>
      <w:r w:rsidR="007A2B34" w:rsidRPr="00731A20">
        <w:rPr>
          <w:rFonts w:ascii="Arial" w:eastAsia="Times New Roman" w:hAnsi="Arial" w:cs="Times New Roman"/>
          <w:sz w:val="20"/>
          <w:lang w:val="en-US" w:eastAsia="fr-FR"/>
        </w:rPr>
        <w:t xml:space="preserve">). </w:t>
      </w:r>
    </w:p>
    <w:p w:rsidR="007A2B34" w:rsidRPr="00731A20" w:rsidRDefault="007A2B34" w:rsidP="00731A20">
      <w:pPr>
        <w:pStyle w:val="Paragraphedeliste"/>
        <w:numPr>
          <w:ilvl w:val="1"/>
          <w:numId w:val="45"/>
        </w:numPr>
        <w:rPr>
          <w:rFonts w:ascii="Arial" w:eastAsia="Times New Roman" w:hAnsi="Arial" w:cs="Times New Roman"/>
          <w:sz w:val="20"/>
          <w:lang w:val="en-US" w:eastAsia="fr-FR"/>
        </w:rPr>
      </w:pPr>
      <w:r w:rsidRPr="00731A20">
        <w:rPr>
          <w:rFonts w:ascii="Arial" w:eastAsia="Times New Roman" w:hAnsi="Arial" w:cs="Times New Roman"/>
          <w:sz w:val="20"/>
          <w:lang w:val="en-US" w:eastAsia="fr-FR"/>
        </w:rPr>
        <w:t xml:space="preserve">A second test is then implemented: the implied </w:t>
      </w:r>
      <m:oMath>
        <m:r>
          <m:rPr>
            <m:sty m:val="p"/>
          </m:rPr>
          <w:rPr>
            <w:rFonts w:ascii="Cambria Math" w:eastAsia="Times New Roman" w:hAnsi="Cambria Math" w:cs="Times New Roman"/>
            <w:sz w:val="20"/>
            <w:lang w:val="en-US" w:eastAsia="fr-FR"/>
          </w:rPr>
          <m:t>Z</m:t>
        </m:r>
      </m:oMath>
      <w:r w:rsidRPr="00731A20">
        <w:rPr>
          <w:rFonts w:ascii="Arial" w:eastAsia="Times New Roman" w:hAnsi="Arial" w:cs="Times New Roman"/>
          <w:sz w:val="20"/>
          <w:lang w:val="en-US" w:eastAsia="fr-FR"/>
        </w:rPr>
        <w:t xml:space="preserve"> of the matrix mean of </w:t>
      </w:r>
      <m:oMath>
        <m:r>
          <m:rPr>
            <m:sty m:val="p"/>
          </m:rPr>
          <w:rPr>
            <w:rFonts w:ascii="Cambria Math" w:eastAsia="Times New Roman" w:hAnsi="Cambria Math" w:cs="Times New Roman"/>
            <w:sz w:val="20"/>
            <w:lang w:val="en-US" w:eastAsia="fr-FR"/>
          </w:rPr>
          <m:t>M(</m:t>
        </m:r>
        <m:sSub>
          <m:sSubPr>
            <m:ctrlPr>
              <w:rPr>
                <w:rFonts w:ascii="Cambria Math" w:eastAsia="Times New Roman" w:hAnsi="Cambria Math" w:cs="Times New Roman"/>
                <w:sz w:val="20"/>
                <w:lang w:val="en-US" w:eastAsia="fr-FR"/>
              </w:rPr>
            </m:ctrlPr>
          </m:sSubPr>
          <m:e>
            <m:r>
              <m:rPr>
                <m:sty m:val="p"/>
              </m:rPr>
              <w:rPr>
                <w:rFonts w:ascii="Cambria Math" w:eastAsia="Times New Roman" w:hAnsi="Cambria Math" w:cs="Times New Roman"/>
                <w:sz w:val="20"/>
                <w:lang w:val="en-US" w:eastAsia="fr-FR"/>
              </w:rPr>
              <m:t>Z</m:t>
            </m:r>
          </m:e>
          <m:sub>
            <m:r>
              <m:rPr>
                <m:sty m:val="p"/>
              </m:rPr>
              <w:rPr>
                <w:rFonts w:ascii="Cambria Math" w:eastAsia="Times New Roman" w:hAnsi="Cambria Math" w:cs="Times New Roman"/>
                <w:sz w:val="20"/>
                <w:lang w:val="en-US" w:eastAsia="fr-FR"/>
              </w:rPr>
              <m:t>1</m:t>
            </m:r>
          </m:sub>
        </m:sSub>
        <m:r>
          <m:rPr>
            <m:sty m:val="p"/>
          </m:rPr>
          <w:rPr>
            <w:rFonts w:ascii="Cambria Math" w:eastAsia="Times New Roman" w:hAnsi="Cambria Math" w:cs="Times New Roman"/>
            <w:sz w:val="20"/>
            <w:lang w:val="en-US" w:eastAsia="fr-FR"/>
          </w:rPr>
          <m:t>)</m:t>
        </m:r>
      </m:oMath>
      <w:r w:rsidRPr="00731A20">
        <w:rPr>
          <w:rFonts w:ascii="Arial" w:eastAsia="Times New Roman" w:hAnsi="Arial" w:cs="Times New Roman"/>
          <w:sz w:val="20"/>
          <w:lang w:val="en-US" w:eastAsia="fr-FR"/>
        </w:rPr>
        <w:t xml:space="preserve"> and </w:t>
      </w:r>
      <m:oMath>
        <m:r>
          <m:rPr>
            <m:sty m:val="p"/>
          </m:rPr>
          <w:rPr>
            <w:rFonts w:ascii="Cambria Math" w:eastAsia="Times New Roman" w:hAnsi="Cambria Math" w:cs="Times New Roman"/>
            <w:sz w:val="20"/>
            <w:lang w:val="en-US" w:eastAsia="fr-FR"/>
          </w:rPr>
          <m:t>M(</m:t>
        </m:r>
        <m:sSub>
          <m:sSubPr>
            <m:ctrlPr>
              <w:rPr>
                <w:rFonts w:ascii="Cambria Math" w:eastAsia="Times New Roman" w:hAnsi="Cambria Math" w:cs="Times New Roman"/>
                <w:sz w:val="20"/>
                <w:lang w:val="en-US" w:eastAsia="fr-FR"/>
              </w:rPr>
            </m:ctrlPr>
          </m:sSubPr>
          <m:e>
            <m:r>
              <m:rPr>
                <m:sty m:val="p"/>
              </m:rPr>
              <w:rPr>
                <w:rFonts w:ascii="Cambria Math" w:eastAsia="Times New Roman" w:hAnsi="Cambria Math" w:cs="Times New Roman"/>
                <w:sz w:val="20"/>
                <w:lang w:val="en-US" w:eastAsia="fr-FR"/>
              </w:rPr>
              <m:t>Z</m:t>
            </m:r>
          </m:e>
          <m:sub>
            <m:r>
              <m:rPr>
                <m:sty m:val="p"/>
              </m:rPr>
              <w:rPr>
                <w:rFonts w:ascii="Cambria Math" w:eastAsia="Times New Roman" w:hAnsi="Cambria Math" w:cs="Times New Roman"/>
                <w:sz w:val="20"/>
                <w:lang w:val="en-US" w:eastAsia="fr-FR"/>
              </w:rPr>
              <m:t>2</m:t>
            </m:r>
          </m:sub>
        </m:sSub>
        <m:r>
          <m:rPr>
            <m:sty m:val="p"/>
          </m:rPr>
          <w:rPr>
            <w:rFonts w:ascii="Cambria Math" w:eastAsia="Times New Roman" w:hAnsi="Cambria Math" w:cs="Times New Roman"/>
            <w:sz w:val="20"/>
            <w:lang w:val="en-US" w:eastAsia="fr-FR"/>
          </w:rPr>
          <m:t xml:space="preserve">) </m:t>
        </m:r>
      </m:oMath>
      <w:r w:rsidRPr="00731A20">
        <w:rPr>
          <w:rFonts w:ascii="Arial" w:eastAsia="Times New Roman" w:hAnsi="Arial" w:cs="Times New Roman"/>
          <w:sz w:val="20"/>
          <w:lang w:val="en-US" w:eastAsia="fr-FR"/>
        </w:rPr>
        <w:t xml:space="preserve">is expected to be between </w:t>
      </w:r>
      <m:oMath>
        <m:sSub>
          <m:sSubPr>
            <m:ctrlPr>
              <w:rPr>
                <w:rFonts w:ascii="Cambria Math" w:eastAsia="Times New Roman" w:hAnsi="Cambria Math" w:cs="Times New Roman"/>
                <w:sz w:val="20"/>
                <w:lang w:val="en-US" w:eastAsia="fr-FR"/>
              </w:rPr>
            </m:ctrlPr>
          </m:sSubPr>
          <m:e>
            <m:r>
              <m:rPr>
                <m:sty m:val="p"/>
              </m:rPr>
              <w:rPr>
                <w:rFonts w:ascii="Cambria Math" w:eastAsia="Times New Roman" w:hAnsi="Cambria Math" w:cs="Times New Roman"/>
                <w:sz w:val="20"/>
                <w:lang w:val="en-US" w:eastAsia="fr-FR"/>
              </w:rPr>
              <m:t>Z</m:t>
            </m:r>
          </m:e>
          <m:sub>
            <m:r>
              <m:rPr>
                <m:sty m:val="p"/>
              </m:rPr>
              <w:rPr>
                <w:rFonts w:ascii="Cambria Math" w:eastAsia="Times New Roman" w:hAnsi="Cambria Math" w:cs="Times New Roman"/>
                <w:sz w:val="20"/>
                <w:lang w:val="en-US" w:eastAsia="fr-FR"/>
              </w:rPr>
              <m:t>1</m:t>
            </m:r>
          </m:sub>
        </m:sSub>
      </m:oMath>
      <w:r w:rsidRPr="00731A20">
        <w:rPr>
          <w:rFonts w:ascii="Arial" w:eastAsia="Times New Roman" w:hAnsi="Arial" w:cs="Times New Roman"/>
          <w:sz w:val="20"/>
          <w:lang w:val="en-US" w:eastAsia="fr-FR"/>
        </w:rPr>
        <w:t xml:space="preserve"> and </w:t>
      </w:r>
      <m:oMath>
        <m:sSub>
          <m:sSubPr>
            <m:ctrlPr>
              <w:rPr>
                <w:rFonts w:ascii="Cambria Math" w:eastAsia="Times New Roman" w:hAnsi="Cambria Math" w:cs="Times New Roman"/>
                <w:sz w:val="20"/>
                <w:lang w:val="en-US" w:eastAsia="fr-FR"/>
              </w:rPr>
            </m:ctrlPr>
          </m:sSubPr>
          <m:e>
            <m:r>
              <m:rPr>
                <m:sty m:val="p"/>
              </m:rPr>
              <w:rPr>
                <w:rFonts w:ascii="Cambria Math" w:eastAsia="Times New Roman" w:hAnsi="Cambria Math" w:cs="Times New Roman"/>
                <w:sz w:val="20"/>
                <w:lang w:val="en-US" w:eastAsia="fr-FR"/>
              </w:rPr>
              <m:t>Z</m:t>
            </m:r>
          </m:e>
          <m:sub>
            <m:r>
              <m:rPr>
                <m:sty m:val="p"/>
              </m:rPr>
              <w:rPr>
                <w:rFonts w:ascii="Cambria Math" w:eastAsia="Times New Roman" w:hAnsi="Cambria Math" w:cs="Times New Roman"/>
                <w:sz w:val="20"/>
                <w:lang w:val="en-US" w:eastAsia="fr-FR"/>
              </w:rPr>
              <m:t>2</m:t>
            </m:r>
          </m:sub>
        </m:sSub>
      </m:oMath>
      <w:r w:rsidRPr="00731A20">
        <w:rPr>
          <w:rFonts w:ascii="Arial" w:eastAsia="Times New Roman" w:hAnsi="Arial" w:cs="Times New Roman"/>
          <w:sz w:val="20"/>
          <w:lang w:val="en-US" w:eastAsia="fr-FR"/>
        </w:rPr>
        <w:t xml:space="preserve"> (</w:t>
      </w:r>
      <w:r w:rsidRPr="00731A20">
        <w:rPr>
          <w:rFonts w:ascii="Arial" w:eastAsia="Times New Roman" w:hAnsi="Arial" w:cs="Times New Roman"/>
          <w:sz w:val="20"/>
          <w:lang w:val="en-US" w:eastAsia="fr-FR"/>
        </w:rPr>
        <w:fldChar w:fldCharType="begin"/>
      </w:r>
      <w:r w:rsidRPr="00731A20">
        <w:rPr>
          <w:rFonts w:ascii="Arial" w:eastAsia="Times New Roman" w:hAnsi="Arial" w:cs="Times New Roman"/>
          <w:sz w:val="20"/>
          <w:lang w:val="en-US" w:eastAsia="fr-FR"/>
        </w:rPr>
        <w:instrText xml:space="preserve"> REF _Ref519267115 \r \h  \* MERGEFORMAT </w:instrText>
      </w:r>
      <w:r w:rsidRPr="00731A20">
        <w:rPr>
          <w:rFonts w:ascii="Arial" w:eastAsia="Times New Roman" w:hAnsi="Arial" w:cs="Times New Roman"/>
          <w:sz w:val="20"/>
          <w:lang w:val="en-US" w:eastAsia="fr-FR"/>
        </w:rPr>
      </w:r>
      <w:r w:rsidRPr="00731A20">
        <w:rPr>
          <w:rFonts w:ascii="Arial" w:eastAsia="Times New Roman" w:hAnsi="Arial" w:cs="Times New Roman"/>
          <w:sz w:val="20"/>
          <w:lang w:val="en-US" w:eastAsia="fr-FR"/>
        </w:rPr>
        <w:fldChar w:fldCharType="separate"/>
      </w:r>
      <w:r w:rsidRPr="00731A20">
        <w:rPr>
          <w:rFonts w:ascii="Arial" w:eastAsia="Times New Roman" w:hAnsi="Arial" w:cs="Times New Roman"/>
          <w:sz w:val="20"/>
          <w:lang w:val="en-US" w:eastAsia="fr-FR"/>
        </w:rPr>
        <w:t>c.2</w:t>
      </w:r>
      <w:r w:rsidRPr="00731A20">
        <w:rPr>
          <w:rFonts w:ascii="Arial" w:eastAsia="Times New Roman" w:hAnsi="Arial" w:cs="Times New Roman"/>
          <w:sz w:val="20"/>
          <w:lang w:val="en-US" w:eastAsia="fr-FR"/>
        </w:rPr>
        <w:fldChar w:fldCharType="end"/>
      </w:r>
      <w:r w:rsidRPr="00731A20">
        <w:rPr>
          <w:rFonts w:ascii="Arial" w:eastAsia="Times New Roman" w:hAnsi="Arial" w:cs="Times New Roman"/>
          <w:sz w:val="20"/>
          <w:lang w:val="en-US" w:eastAsia="fr-FR"/>
        </w:rPr>
        <w:t>)</w:t>
      </w:r>
      <w:proofErr w:type="gramStart"/>
      <w:r w:rsidRPr="00731A20">
        <w:rPr>
          <w:rFonts w:ascii="Arial" w:eastAsia="Times New Roman" w:hAnsi="Arial" w:cs="Times New Roman"/>
          <w:sz w:val="20"/>
          <w:lang w:val="en-US" w:eastAsia="fr-FR"/>
        </w:rPr>
        <w:t xml:space="preserve">: </w:t>
      </w:r>
      <w:proofErr w:type="gramEnd"/>
      <m:oMath>
        <m:func>
          <m:funcPr>
            <m:ctrlPr>
              <w:rPr>
                <w:rFonts w:ascii="Cambria Math" w:eastAsia="Times New Roman" w:hAnsi="Cambria Math" w:cs="Times New Roman"/>
                <w:sz w:val="20"/>
                <w:lang w:val="en-US" w:eastAsia="fr-FR"/>
              </w:rPr>
            </m:ctrlPr>
          </m:funcPr>
          <m:fName>
            <m:r>
              <m:rPr>
                <m:sty m:val="p"/>
              </m:rPr>
              <w:rPr>
                <w:rFonts w:ascii="Cambria Math" w:eastAsia="Times New Roman" w:hAnsi="Cambria Math" w:cs="Times New Roman"/>
                <w:sz w:val="20"/>
                <w:lang w:val="en-US" w:eastAsia="fr-FR"/>
              </w:rPr>
              <m:t>arg</m:t>
            </m:r>
            <m:limLow>
              <m:limLowPr>
                <m:ctrlPr>
                  <w:rPr>
                    <w:rFonts w:ascii="Cambria Math" w:eastAsia="Times New Roman" w:hAnsi="Cambria Math" w:cs="Times New Roman"/>
                    <w:sz w:val="20"/>
                    <w:lang w:val="en-US" w:eastAsia="fr-FR"/>
                  </w:rPr>
                </m:ctrlPr>
              </m:limLowPr>
              <m:e>
                <m:r>
                  <m:rPr>
                    <m:sty m:val="p"/>
                  </m:rPr>
                  <w:rPr>
                    <w:rFonts w:ascii="Cambria Math" w:eastAsia="Times New Roman" w:hAnsi="Cambria Math" w:cs="Times New Roman"/>
                    <w:sz w:val="20"/>
                    <w:lang w:val="en-US" w:eastAsia="fr-FR"/>
                  </w:rPr>
                  <m:t>min</m:t>
                </m:r>
              </m:e>
              <m:lim>
                <m:r>
                  <m:rPr>
                    <m:sty m:val="p"/>
                  </m:rPr>
                  <w:rPr>
                    <w:rFonts w:ascii="Cambria Math" w:eastAsia="Times New Roman" w:hAnsi="Cambria Math" w:cs="Times New Roman"/>
                    <w:sz w:val="20"/>
                    <w:lang w:val="en-US" w:eastAsia="fr-FR"/>
                  </w:rPr>
                  <m:t>Z</m:t>
                </m:r>
              </m:lim>
            </m:limLow>
          </m:fName>
          <m:e>
            <m:d>
              <m:dPr>
                <m:begChr m:val="‖"/>
                <m:endChr m:val="‖"/>
                <m:ctrlPr>
                  <w:rPr>
                    <w:rFonts w:ascii="Cambria Math" w:eastAsia="Times New Roman" w:hAnsi="Cambria Math" w:cs="Times New Roman"/>
                    <w:sz w:val="20"/>
                    <w:lang w:val="en-US" w:eastAsia="fr-FR"/>
                  </w:rPr>
                </m:ctrlPr>
              </m:dPr>
              <m:e>
                <m:r>
                  <m:rPr>
                    <m:sty m:val="p"/>
                  </m:rPr>
                  <w:rPr>
                    <w:rFonts w:ascii="Cambria Math" w:eastAsia="Times New Roman" w:hAnsi="Cambria Math" w:cs="Times New Roman"/>
                    <w:sz w:val="20"/>
                    <w:lang w:val="en-US" w:eastAsia="fr-FR"/>
                  </w:rPr>
                  <m:t>M</m:t>
                </m:r>
                <m:d>
                  <m:dPr>
                    <m:ctrlPr>
                      <w:rPr>
                        <w:rFonts w:ascii="Cambria Math" w:eastAsia="Times New Roman" w:hAnsi="Cambria Math" w:cs="Times New Roman"/>
                        <w:sz w:val="20"/>
                        <w:lang w:val="en-US" w:eastAsia="fr-FR"/>
                      </w:rPr>
                    </m:ctrlPr>
                  </m:dPr>
                  <m:e>
                    <m:r>
                      <m:rPr>
                        <m:sty m:val="p"/>
                      </m:rPr>
                      <w:rPr>
                        <w:rFonts w:ascii="Cambria Math" w:eastAsia="Times New Roman" w:hAnsi="Cambria Math" w:cs="Times New Roman"/>
                        <w:sz w:val="20"/>
                        <w:lang w:val="en-US" w:eastAsia="fr-FR"/>
                      </w:rPr>
                      <m:t>Z</m:t>
                    </m:r>
                  </m:e>
                </m:d>
                <m:r>
                  <m:rPr>
                    <m:sty m:val="p"/>
                  </m:rPr>
                  <w:rPr>
                    <w:rFonts w:ascii="Cambria Math" w:eastAsia="Times New Roman" w:hAnsi="Cambria Math" w:cs="Times New Roman"/>
                    <w:sz w:val="20"/>
                    <w:lang w:val="en-US" w:eastAsia="fr-FR"/>
                  </w:rPr>
                  <m:t>-</m:t>
                </m:r>
                <m:f>
                  <m:fPr>
                    <m:ctrlPr>
                      <w:rPr>
                        <w:rFonts w:ascii="Cambria Math" w:eastAsia="Times New Roman" w:hAnsi="Cambria Math" w:cs="Times New Roman"/>
                        <w:i/>
                        <w:sz w:val="20"/>
                        <w:lang w:val="en-US" w:eastAsia="fr-FR"/>
                      </w:rPr>
                    </m:ctrlPr>
                  </m:fPr>
                  <m:num>
                    <m:r>
                      <m:rPr>
                        <m:sty m:val="p"/>
                      </m:rPr>
                      <w:rPr>
                        <w:rFonts w:ascii="Cambria Math" w:eastAsia="Times New Roman" w:hAnsi="Cambria Math" w:cs="Times New Roman"/>
                        <w:sz w:val="20"/>
                        <w:lang w:val="en-US" w:eastAsia="fr-FR"/>
                      </w:rPr>
                      <m:t>M</m:t>
                    </m:r>
                    <m:d>
                      <m:dPr>
                        <m:ctrlPr>
                          <w:rPr>
                            <w:rFonts w:ascii="Cambria Math" w:eastAsia="Times New Roman" w:hAnsi="Cambria Math" w:cs="Times New Roman"/>
                            <w:sz w:val="20"/>
                            <w:lang w:val="en-US" w:eastAsia="fr-FR"/>
                          </w:rPr>
                        </m:ctrlPr>
                      </m:dPr>
                      <m:e>
                        <m:sSub>
                          <m:sSubPr>
                            <m:ctrlPr>
                              <w:rPr>
                                <w:rFonts w:ascii="Cambria Math" w:eastAsia="Times New Roman" w:hAnsi="Cambria Math" w:cs="Times New Roman"/>
                                <w:sz w:val="20"/>
                                <w:lang w:val="en-US" w:eastAsia="fr-FR"/>
                              </w:rPr>
                            </m:ctrlPr>
                          </m:sSubPr>
                          <m:e>
                            <m:r>
                              <m:rPr>
                                <m:sty m:val="p"/>
                              </m:rPr>
                              <w:rPr>
                                <w:rFonts w:ascii="Cambria Math" w:eastAsia="Times New Roman" w:hAnsi="Cambria Math" w:cs="Times New Roman"/>
                                <w:sz w:val="20"/>
                                <w:lang w:val="en-US" w:eastAsia="fr-FR"/>
                              </w:rPr>
                              <m:t>Z</m:t>
                            </m:r>
                          </m:e>
                          <m:sub>
                            <m:r>
                              <m:rPr>
                                <m:sty m:val="p"/>
                              </m:rPr>
                              <w:rPr>
                                <w:rFonts w:ascii="Cambria Math" w:eastAsia="Times New Roman" w:hAnsi="Cambria Math" w:cs="Times New Roman"/>
                                <w:sz w:val="20"/>
                                <w:lang w:val="en-US" w:eastAsia="fr-FR"/>
                              </w:rPr>
                              <m:t>1</m:t>
                            </m:r>
                          </m:sub>
                        </m:sSub>
                      </m:e>
                    </m:d>
                    <m:r>
                      <m:rPr>
                        <m:sty m:val="p"/>
                      </m:rPr>
                      <w:rPr>
                        <w:rFonts w:ascii="Cambria Math" w:eastAsia="Times New Roman" w:hAnsi="Cambria Math" w:cs="Times New Roman"/>
                        <w:sz w:val="20"/>
                        <w:lang w:val="en-US" w:eastAsia="fr-FR"/>
                      </w:rPr>
                      <m:t>+M</m:t>
                    </m:r>
                    <m:d>
                      <m:dPr>
                        <m:ctrlPr>
                          <w:rPr>
                            <w:rFonts w:ascii="Cambria Math" w:eastAsia="Times New Roman" w:hAnsi="Cambria Math" w:cs="Times New Roman"/>
                            <w:sz w:val="20"/>
                            <w:lang w:val="en-US" w:eastAsia="fr-FR"/>
                          </w:rPr>
                        </m:ctrlPr>
                      </m:dPr>
                      <m:e>
                        <m:sSub>
                          <m:sSubPr>
                            <m:ctrlPr>
                              <w:rPr>
                                <w:rFonts w:ascii="Cambria Math" w:eastAsia="Times New Roman" w:hAnsi="Cambria Math" w:cs="Times New Roman"/>
                                <w:sz w:val="20"/>
                                <w:lang w:val="en-US" w:eastAsia="fr-FR"/>
                              </w:rPr>
                            </m:ctrlPr>
                          </m:sSubPr>
                          <m:e>
                            <m:r>
                              <m:rPr>
                                <m:sty m:val="p"/>
                              </m:rPr>
                              <w:rPr>
                                <w:rFonts w:ascii="Cambria Math" w:eastAsia="Times New Roman" w:hAnsi="Cambria Math" w:cs="Times New Roman"/>
                                <w:sz w:val="20"/>
                                <w:lang w:val="en-US" w:eastAsia="fr-FR"/>
                              </w:rPr>
                              <m:t>Z</m:t>
                            </m:r>
                          </m:e>
                          <m:sub>
                            <m:r>
                              <m:rPr>
                                <m:sty m:val="p"/>
                              </m:rPr>
                              <w:rPr>
                                <w:rFonts w:ascii="Cambria Math" w:eastAsia="Times New Roman" w:hAnsi="Cambria Math" w:cs="Times New Roman"/>
                                <w:sz w:val="20"/>
                                <w:lang w:val="en-US" w:eastAsia="fr-FR"/>
                              </w:rPr>
                              <m:t>2</m:t>
                            </m:r>
                          </m:sub>
                        </m:sSub>
                      </m:e>
                    </m:d>
                    <m:ctrlPr>
                      <w:rPr>
                        <w:rFonts w:ascii="Cambria Math" w:eastAsia="Times New Roman" w:hAnsi="Cambria Math" w:cs="Times New Roman"/>
                        <w:sz w:val="20"/>
                        <w:lang w:val="en-US" w:eastAsia="fr-FR"/>
                      </w:rPr>
                    </m:ctrlPr>
                  </m:num>
                  <m:den>
                    <m:r>
                      <w:rPr>
                        <w:rFonts w:ascii="Cambria Math" w:eastAsia="Times New Roman" w:hAnsi="Cambria Math" w:cs="Times New Roman"/>
                        <w:sz w:val="20"/>
                        <w:lang w:val="en-US" w:eastAsia="fr-FR"/>
                      </w:rPr>
                      <m:t>2</m:t>
                    </m:r>
                  </m:den>
                </m:f>
              </m:e>
            </m:d>
            <m:r>
              <m:rPr>
                <m:sty m:val="p"/>
              </m:rPr>
              <w:rPr>
                <w:rFonts w:ascii="Cambria Math" w:eastAsia="Times New Roman" w:hAnsi="Cambria Math" w:cs="Times New Roman"/>
                <w:sz w:val="20"/>
                <w:lang w:val="en-US" w:eastAsia="fr-FR"/>
              </w:rPr>
              <m:t>∈[</m:t>
            </m:r>
            <m:sSub>
              <m:sSubPr>
                <m:ctrlPr>
                  <w:rPr>
                    <w:rFonts w:ascii="Cambria Math" w:eastAsia="Times New Roman" w:hAnsi="Cambria Math" w:cs="Times New Roman"/>
                    <w:sz w:val="20"/>
                    <w:lang w:val="en-US" w:eastAsia="fr-FR"/>
                  </w:rPr>
                </m:ctrlPr>
              </m:sSubPr>
              <m:e>
                <m:r>
                  <m:rPr>
                    <m:sty m:val="p"/>
                  </m:rPr>
                  <w:rPr>
                    <w:rFonts w:ascii="Cambria Math" w:eastAsia="Times New Roman" w:hAnsi="Cambria Math" w:cs="Times New Roman"/>
                    <w:sz w:val="20"/>
                    <w:lang w:val="en-US" w:eastAsia="fr-FR"/>
                  </w:rPr>
                  <m:t>Z</m:t>
                </m:r>
              </m:e>
              <m:sub>
                <m:r>
                  <m:rPr>
                    <m:sty m:val="p"/>
                  </m:rPr>
                  <w:rPr>
                    <w:rFonts w:ascii="Cambria Math" w:eastAsia="Times New Roman" w:hAnsi="Cambria Math" w:cs="Times New Roman"/>
                    <w:sz w:val="20"/>
                    <w:lang w:val="en-US" w:eastAsia="fr-FR"/>
                  </w:rPr>
                  <m:t>1</m:t>
                </m:r>
              </m:sub>
            </m:sSub>
            <m:r>
              <m:rPr>
                <m:sty m:val="p"/>
              </m:rPr>
              <w:rPr>
                <w:rFonts w:ascii="Cambria Math" w:eastAsia="Times New Roman" w:hAnsi="Cambria Math" w:cs="Times New Roman"/>
                <w:sz w:val="20"/>
                <w:lang w:val="en-US" w:eastAsia="fr-FR"/>
              </w:rPr>
              <m:t>;</m:t>
            </m:r>
            <m:sSub>
              <m:sSubPr>
                <m:ctrlPr>
                  <w:rPr>
                    <w:rFonts w:ascii="Cambria Math" w:eastAsia="Times New Roman" w:hAnsi="Cambria Math" w:cs="Times New Roman"/>
                    <w:sz w:val="20"/>
                    <w:lang w:val="en-US" w:eastAsia="fr-FR"/>
                  </w:rPr>
                </m:ctrlPr>
              </m:sSubPr>
              <m:e>
                <m:r>
                  <m:rPr>
                    <m:sty m:val="p"/>
                  </m:rPr>
                  <w:rPr>
                    <w:rFonts w:ascii="Cambria Math" w:eastAsia="Times New Roman" w:hAnsi="Cambria Math" w:cs="Times New Roman"/>
                    <w:sz w:val="20"/>
                    <w:lang w:val="en-US" w:eastAsia="fr-FR"/>
                  </w:rPr>
                  <m:t>Z</m:t>
                </m:r>
              </m:e>
              <m:sub>
                <m:r>
                  <m:rPr>
                    <m:sty m:val="p"/>
                  </m:rPr>
                  <w:rPr>
                    <w:rFonts w:ascii="Cambria Math" w:eastAsia="Times New Roman" w:hAnsi="Cambria Math" w:cs="Times New Roman"/>
                    <w:sz w:val="20"/>
                    <w:lang w:val="en-US" w:eastAsia="fr-FR"/>
                  </w:rPr>
                  <m:t>2</m:t>
                </m:r>
              </m:sub>
            </m:sSub>
            <m:r>
              <m:rPr>
                <m:sty m:val="p"/>
              </m:rPr>
              <w:rPr>
                <w:rFonts w:ascii="Cambria Math" w:eastAsia="Times New Roman" w:hAnsi="Cambria Math" w:cs="Times New Roman"/>
                <w:sz w:val="20"/>
                <w:lang w:val="en-US" w:eastAsia="fr-FR"/>
              </w:rPr>
              <m:t>]</m:t>
            </m:r>
          </m:e>
        </m:func>
        <m:r>
          <m:rPr>
            <m:sty m:val="p"/>
          </m:rPr>
          <w:rPr>
            <w:rFonts w:ascii="Cambria Math" w:eastAsia="Times New Roman" w:hAnsi="Cambria Math" w:cs="Times New Roman"/>
            <w:sz w:val="20"/>
            <w:lang w:val="en-US" w:eastAsia="fr-FR"/>
          </w:rPr>
          <m:t xml:space="preserve"> </m:t>
        </m:r>
      </m:oMath>
      <w:r w:rsidRPr="00731A20">
        <w:rPr>
          <w:rFonts w:ascii="Arial" w:eastAsia="Times New Roman" w:hAnsi="Arial" w:cs="Times New Roman"/>
          <w:sz w:val="20"/>
          <w:lang w:val="en-US" w:eastAsia="fr-FR"/>
        </w:rPr>
        <w:t xml:space="preserve">. </w:t>
      </w:r>
    </w:p>
    <w:p w:rsidR="007A2B34" w:rsidRPr="00857105" w:rsidRDefault="007E621A" w:rsidP="007A2B34">
      <w:pPr>
        <w:pStyle w:val="Paragraphedeliste"/>
        <w:numPr>
          <w:ilvl w:val="0"/>
          <w:numId w:val="45"/>
        </w:numPr>
        <w:rPr>
          <w:rFonts w:ascii="Arial" w:eastAsia="Times New Roman" w:hAnsi="Arial" w:cs="Times New Roman"/>
          <w:bCs w:val="0"/>
          <w:sz w:val="20"/>
          <w:lang w:val="en-US" w:eastAsia="fr-FR"/>
        </w:rPr>
      </w:pPr>
      <w:r>
        <w:rPr>
          <w:rFonts w:ascii="Arial" w:eastAsia="Times New Roman" w:hAnsi="Arial" w:cs="Times New Roman"/>
          <w:bCs w:val="0"/>
          <w:sz w:val="20"/>
          <w:lang w:val="en-US" w:eastAsia="fr-FR"/>
        </w:rPr>
        <w:t>Replication</w:t>
      </w:r>
      <w:r w:rsidR="007A2B34">
        <w:rPr>
          <w:rFonts w:ascii="Arial" w:eastAsia="Times New Roman" w:hAnsi="Arial" w:cs="Times New Roman"/>
          <w:bCs w:val="0"/>
          <w:sz w:val="20"/>
          <w:lang w:val="en-US" w:eastAsia="fr-FR"/>
        </w:rPr>
        <w:t>:</w:t>
      </w:r>
      <w:r w:rsidR="007A2B34" w:rsidRPr="00857105">
        <w:rPr>
          <w:rFonts w:ascii="Arial" w:eastAsia="Times New Roman" w:hAnsi="Arial" w:cs="Times New Roman"/>
          <w:bCs w:val="0"/>
          <w:sz w:val="20"/>
          <w:lang w:val="en-US" w:eastAsia="fr-FR"/>
        </w:rPr>
        <w:t xml:space="preserve"> downgrade and upgrade rates or default rates </w:t>
      </w:r>
      <w:r w:rsidR="007A2B34">
        <w:rPr>
          <w:rFonts w:ascii="Arial" w:eastAsia="Times New Roman" w:hAnsi="Arial" w:cs="Times New Roman"/>
          <w:bCs w:val="0"/>
          <w:sz w:val="20"/>
          <w:lang w:val="en-US" w:eastAsia="fr-FR"/>
        </w:rPr>
        <w:t xml:space="preserve">(part </w:t>
      </w:r>
      <w:r w:rsidR="007A2B34">
        <w:rPr>
          <w:rFonts w:ascii="Arial" w:eastAsia="Times New Roman" w:hAnsi="Arial" w:cs="Times New Roman"/>
          <w:bCs w:val="0"/>
          <w:sz w:val="20"/>
          <w:lang w:val="en-US" w:eastAsia="fr-FR"/>
        </w:rPr>
        <w:fldChar w:fldCharType="begin"/>
      </w:r>
      <w:r w:rsidR="007A2B34">
        <w:rPr>
          <w:rFonts w:ascii="Arial" w:eastAsia="Times New Roman" w:hAnsi="Arial" w:cs="Times New Roman"/>
          <w:bCs w:val="0"/>
          <w:sz w:val="20"/>
          <w:lang w:val="en-US" w:eastAsia="fr-FR"/>
        </w:rPr>
        <w:instrText xml:space="preserve"> REF _Ref522698246 \r \h </w:instrText>
      </w:r>
      <w:r w:rsidR="007A2B34">
        <w:rPr>
          <w:rFonts w:ascii="Arial" w:eastAsia="Times New Roman" w:hAnsi="Arial" w:cs="Times New Roman"/>
          <w:bCs w:val="0"/>
          <w:sz w:val="20"/>
          <w:lang w:val="en-US" w:eastAsia="fr-FR"/>
        </w:rPr>
      </w:r>
      <w:r w:rsidR="007A2B34">
        <w:rPr>
          <w:rFonts w:ascii="Arial" w:eastAsia="Times New Roman" w:hAnsi="Arial" w:cs="Times New Roman"/>
          <w:bCs w:val="0"/>
          <w:sz w:val="20"/>
          <w:lang w:val="en-US" w:eastAsia="fr-FR"/>
        </w:rPr>
        <w:fldChar w:fldCharType="separate"/>
      </w:r>
      <w:r w:rsidR="007A2B34">
        <w:rPr>
          <w:rFonts w:ascii="Arial" w:eastAsia="Times New Roman" w:hAnsi="Arial" w:cs="Times New Roman"/>
          <w:bCs w:val="0"/>
          <w:sz w:val="20"/>
          <w:lang w:val="en-US" w:eastAsia="fr-FR"/>
        </w:rPr>
        <w:t>4</w:t>
      </w:r>
      <w:r w:rsidR="007A2B34">
        <w:rPr>
          <w:rFonts w:ascii="Arial" w:eastAsia="Times New Roman" w:hAnsi="Arial" w:cs="Times New Roman"/>
          <w:bCs w:val="0"/>
          <w:sz w:val="20"/>
          <w:lang w:val="en-US" w:eastAsia="fr-FR"/>
        </w:rPr>
        <w:fldChar w:fldCharType="end"/>
      </w:r>
      <w:r w:rsidR="007A2B34">
        <w:rPr>
          <w:rFonts w:ascii="Arial" w:eastAsia="Times New Roman" w:hAnsi="Arial" w:cs="Times New Roman"/>
          <w:bCs w:val="0"/>
          <w:sz w:val="20"/>
          <w:lang w:val="en-US" w:eastAsia="fr-FR"/>
        </w:rPr>
        <w:t xml:space="preserve">) </w:t>
      </w:r>
      <w:r>
        <w:rPr>
          <w:rFonts w:ascii="Arial" w:eastAsia="Times New Roman" w:hAnsi="Arial" w:cs="Times New Roman"/>
          <w:bCs w:val="0"/>
          <w:sz w:val="20"/>
          <w:lang w:val="en-US" w:eastAsia="fr-FR"/>
        </w:rPr>
        <w:t>modeled</w:t>
      </w:r>
      <w:r w:rsidR="007A2B34">
        <w:rPr>
          <w:rFonts w:ascii="Arial" w:eastAsia="Times New Roman" w:hAnsi="Arial" w:cs="Times New Roman"/>
          <w:bCs w:val="0"/>
          <w:sz w:val="20"/>
          <w:lang w:val="en-US" w:eastAsia="fr-FR"/>
        </w:rPr>
        <w:t xml:space="preserve"> should be close to the ones of the PIT matrix</w:t>
      </w:r>
      <w:r w:rsidR="007A2B34" w:rsidRPr="00857105">
        <w:rPr>
          <w:rFonts w:ascii="Arial" w:eastAsia="Times New Roman" w:hAnsi="Arial" w:cs="Times New Roman"/>
          <w:bCs w:val="0"/>
          <w:sz w:val="20"/>
          <w:lang w:val="en-US" w:eastAsia="fr-FR"/>
        </w:rPr>
        <w:t xml:space="preserve">. Norms have different performances on those replication tests which are then good selections criteria. </w:t>
      </w:r>
    </w:p>
    <w:p w:rsidR="007A2B34" w:rsidRPr="00857105" w:rsidRDefault="007A2B34" w:rsidP="007A2B34">
      <w:pPr>
        <w:pStyle w:val="Paragraphedeliste"/>
        <w:numPr>
          <w:ilvl w:val="0"/>
          <w:numId w:val="45"/>
        </w:numPr>
        <w:rPr>
          <w:rFonts w:ascii="Arial" w:eastAsia="Times New Roman" w:hAnsi="Arial" w:cs="Times New Roman"/>
          <w:bCs w:val="0"/>
          <w:sz w:val="20"/>
          <w:lang w:val="en-US" w:eastAsia="fr-FR"/>
        </w:rPr>
      </w:pPr>
      <w:r>
        <w:rPr>
          <w:rFonts w:ascii="Arial" w:eastAsia="Times New Roman" w:hAnsi="Arial" w:cs="Times New Roman"/>
          <w:bCs w:val="0"/>
          <w:sz w:val="20"/>
          <w:lang w:val="en-US" w:eastAsia="fr-FR"/>
        </w:rPr>
        <w:t>Sensitivity:</w:t>
      </w:r>
      <w:r w:rsidRPr="00857105">
        <w:rPr>
          <w:rFonts w:ascii="Arial" w:eastAsia="Times New Roman" w:hAnsi="Arial" w:cs="Times New Roman"/>
          <w:bCs w:val="0"/>
          <w:sz w:val="20"/>
          <w:lang w:val="en-US" w:eastAsia="fr-FR"/>
        </w:rPr>
        <w:t xml:space="preserve"> the Z Migration calculated should not be largely sensitive to a few observations. Indeed, a single observation should not have much impact on the Z level. To ensure that this propriety is verified, the impact on the Z optimization of a random cutoff of 5 % of the matrix observations is compute (</w:t>
      </w:r>
      <w:r>
        <w:rPr>
          <w:rFonts w:ascii="Arial" w:eastAsia="Times New Roman" w:hAnsi="Arial" w:cs="Times New Roman"/>
          <w:bCs w:val="0"/>
          <w:sz w:val="20"/>
          <w:lang w:val="en-US" w:eastAsia="fr-FR"/>
        </w:rPr>
        <w:t xml:space="preserve">part </w:t>
      </w:r>
      <w:r w:rsidRPr="00857105">
        <w:rPr>
          <w:rFonts w:ascii="Arial" w:eastAsia="Times New Roman" w:hAnsi="Arial" w:cs="Times New Roman"/>
          <w:bCs w:val="0"/>
          <w:sz w:val="20"/>
          <w:lang w:val="en-US" w:eastAsia="fr-FR"/>
        </w:rPr>
        <w:fldChar w:fldCharType="begin"/>
      </w:r>
      <w:r w:rsidRPr="00857105">
        <w:rPr>
          <w:rFonts w:ascii="Arial" w:eastAsia="Times New Roman" w:hAnsi="Arial" w:cs="Times New Roman"/>
          <w:bCs w:val="0"/>
          <w:sz w:val="20"/>
          <w:lang w:val="en-US" w:eastAsia="fr-FR"/>
        </w:rPr>
        <w:instrText xml:space="preserve"> REF _Ref519514249 \r \h </w:instrText>
      </w:r>
      <w:r>
        <w:rPr>
          <w:rFonts w:ascii="Arial" w:eastAsia="Times New Roman" w:hAnsi="Arial" w:cs="Times New Roman"/>
          <w:bCs w:val="0"/>
          <w:sz w:val="20"/>
          <w:lang w:val="en-US" w:eastAsia="fr-FR"/>
        </w:rPr>
        <w:instrText xml:space="preserve"> \* MERGEFORMAT </w:instrText>
      </w:r>
      <w:r w:rsidRPr="00857105">
        <w:rPr>
          <w:rFonts w:ascii="Arial" w:eastAsia="Times New Roman" w:hAnsi="Arial" w:cs="Times New Roman"/>
          <w:bCs w:val="0"/>
          <w:sz w:val="20"/>
          <w:lang w:val="en-US" w:eastAsia="fr-FR"/>
        </w:rPr>
      </w:r>
      <w:r w:rsidRPr="00857105">
        <w:rPr>
          <w:rFonts w:ascii="Arial" w:eastAsia="Times New Roman" w:hAnsi="Arial" w:cs="Times New Roman"/>
          <w:bCs w:val="0"/>
          <w:sz w:val="20"/>
          <w:lang w:val="en-US" w:eastAsia="fr-FR"/>
        </w:rPr>
        <w:fldChar w:fldCharType="separate"/>
      </w:r>
      <w:r>
        <w:rPr>
          <w:rFonts w:ascii="Arial" w:eastAsia="Times New Roman" w:hAnsi="Arial" w:cs="Times New Roman"/>
          <w:bCs w:val="0"/>
          <w:sz w:val="20"/>
          <w:lang w:val="en-US" w:eastAsia="fr-FR"/>
        </w:rPr>
        <w:t>5</w:t>
      </w:r>
      <w:r w:rsidRPr="00857105">
        <w:rPr>
          <w:rFonts w:ascii="Arial" w:eastAsia="Times New Roman" w:hAnsi="Arial" w:cs="Times New Roman"/>
          <w:bCs w:val="0"/>
          <w:sz w:val="20"/>
          <w:lang w:val="en-US" w:eastAsia="fr-FR"/>
        </w:rPr>
        <w:fldChar w:fldCharType="end"/>
      </w:r>
      <w:r w:rsidRPr="00857105">
        <w:rPr>
          <w:rFonts w:ascii="Arial" w:eastAsia="Times New Roman" w:hAnsi="Arial" w:cs="Times New Roman"/>
          <w:bCs w:val="0"/>
          <w:sz w:val="20"/>
          <w:lang w:val="en-US" w:eastAsia="fr-FR"/>
        </w:rPr>
        <w:t xml:space="preserve">). </w:t>
      </w:r>
    </w:p>
    <w:p w:rsidR="007A2B34" w:rsidRDefault="007A2B34" w:rsidP="007A2B34">
      <w:pPr>
        <w:jc w:val="both"/>
        <w:rPr>
          <w:lang w:val="en-US"/>
        </w:rPr>
      </w:pPr>
      <w:r>
        <w:rPr>
          <w:lang w:val="en-US"/>
        </w:rPr>
        <w:t xml:space="preserve">The following table presents the results of the different test: </w:t>
      </w:r>
    </w:p>
    <w:tbl>
      <w:tblPr>
        <w:tblStyle w:val="Grilledutableau"/>
        <w:tblpPr w:leftFromText="141" w:rightFromText="141" w:vertAnchor="text" w:horzAnchor="margin" w:tblpXSpec="center" w:tblpY="168"/>
        <w:tblW w:w="5382" w:type="pct"/>
        <w:tblLayout w:type="fixed"/>
        <w:tblLook w:val="04A0" w:firstRow="1" w:lastRow="0" w:firstColumn="1" w:lastColumn="0" w:noHBand="0" w:noVBand="1"/>
      </w:tblPr>
      <w:tblGrid>
        <w:gridCol w:w="1489"/>
        <w:gridCol w:w="709"/>
        <w:gridCol w:w="710"/>
        <w:gridCol w:w="710"/>
        <w:gridCol w:w="710"/>
        <w:gridCol w:w="710"/>
        <w:gridCol w:w="710"/>
        <w:gridCol w:w="710"/>
        <w:gridCol w:w="710"/>
        <w:gridCol w:w="710"/>
        <w:gridCol w:w="710"/>
        <w:gridCol w:w="710"/>
        <w:gridCol w:w="700"/>
      </w:tblGrid>
      <w:tr w:rsidR="006A30BF" w:rsidRPr="00B56AAB" w:rsidTr="006E5B0B">
        <w:trPr>
          <w:trHeight w:val="660"/>
        </w:trPr>
        <w:tc>
          <w:tcPr>
            <w:tcW w:w="745" w:type="pct"/>
            <w:tcBorders>
              <w:tl2br w:val="single" w:sz="4" w:space="0" w:color="auto"/>
            </w:tcBorders>
          </w:tcPr>
          <w:p w:rsidR="006A30BF" w:rsidRPr="00B56AAB" w:rsidRDefault="006A30BF" w:rsidP="006E5B0B">
            <w:pPr>
              <w:rPr>
                <w:sz w:val="16"/>
                <w:szCs w:val="16"/>
                <w:lang w:val="en-US"/>
              </w:rPr>
            </w:pPr>
            <w:r w:rsidRPr="00B56AAB">
              <w:rPr>
                <w:sz w:val="16"/>
                <w:szCs w:val="16"/>
                <w:lang w:val="en-US"/>
              </w:rPr>
              <w:t xml:space="preserve">        </w:t>
            </w:r>
            <w:r>
              <w:rPr>
                <w:sz w:val="16"/>
                <w:szCs w:val="16"/>
                <w:lang w:val="en-US"/>
              </w:rPr>
              <w:t xml:space="preserve">     </w:t>
            </w:r>
            <w:r w:rsidRPr="00B56AAB">
              <w:rPr>
                <w:sz w:val="16"/>
                <w:szCs w:val="16"/>
                <w:lang w:val="en-US"/>
              </w:rPr>
              <w:t>Norms</w:t>
            </w:r>
          </w:p>
          <w:p w:rsidR="006A30BF" w:rsidRPr="00B56AAB" w:rsidRDefault="006A30BF" w:rsidP="006E5B0B">
            <w:pPr>
              <w:rPr>
                <w:sz w:val="16"/>
                <w:szCs w:val="16"/>
                <w:lang w:val="en-US"/>
              </w:rPr>
            </w:pPr>
            <w:r w:rsidRPr="00B56AAB">
              <w:rPr>
                <w:sz w:val="16"/>
                <w:szCs w:val="16"/>
                <w:lang w:val="en-US"/>
              </w:rPr>
              <w:t>Tests</w:t>
            </w:r>
          </w:p>
        </w:tc>
        <w:tc>
          <w:tcPr>
            <w:tcW w:w="355" w:type="pct"/>
            <w:vAlign w:val="center"/>
          </w:tcPr>
          <w:p w:rsidR="006A30BF" w:rsidRPr="00B56AAB" w:rsidRDefault="006A30BF" w:rsidP="006E5B0B">
            <w:pPr>
              <w:jc w:val="center"/>
              <w:rPr>
                <w:sz w:val="16"/>
                <w:szCs w:val="16"/>
                <w:lang w:val="en-US"/>
              </w:rPr>
            </w:pPr>
            <w:r w:rsidRPr="00B56AAB">
              <w:rPr>
                <w:sz w:val="16"/>
                <w:szCs w:val="16"/>
                <w:lang w:val="en-US"/>
              </w:rPr>
              <w:t>ML1</w:t>
            </w:r>
          </w:p>
        </w:tc>
        <w:tc>
          <w:tcPr>
            <w:tcW w:w="355" w:type="pct"/>
            <w:vAlign w:val="center"/>
          </w:tcPr>
          <w:p w:rsidR="006A30BF" w:rsidRPr="00B56AAB" w:rsidRDefault="006A30BF" w:rsidP="006E5B0B">
            <w:pPr>
              <w:jc w:val="center"/>
              <w:rPr>
                <w:sz w:val="16"/>
                <w:szCs w:val="16"/>
                <w:lang w:val="en-US"/>
              </w:rPr>
            </w:pPr>
            <w:r w:rsidRPr="00B56AAB">
              <w:rPr>
                <w:sz w:val="16"/>
                <w:szCs w:val="16"/>
                <w:lang w:val="en-US"/>
              </w:rPr>
              <w:t>ML2</w:t>
            </w:r>
          </w:p>
        </w:tc>
        <w:tc>
          <w:tcPr>
            <w:tcW w:w="355" w:type="pct"/>
            <w:vAlign w:val="center"/>
          </w:tcPr>
          <w:p w:rsidR="006A30BF" w:rsidRPr="00B56AAB" w:rsidRDefault="006A30BF" w:rsidP="006E5B0B">
            <w:pPr>
              <w:jc w:val="center"/>
              <w:rPr>
                <w:sz w:val="16"/>
                <w:szCs w:val="16"/>
                <w:lang w:val="en-US"/>
              </w:rPr>
            </w:pPr>
            <w:r w:rsidRPr="00B56AAB">
              <w:rPr>
                <w:sz w:val="16"/>
                <w:szCs w:val="16"/>
                <w:lang w:val="en-US"/>
              </w:rPr>
              <w:t>MDEX</w:t>
            </w:r>
          </w:p>
        </w:tc>
        <w:tc>
          <w:tcPr>
            <w:tcW w:w="355" w:type="pct"/>
            <w:vAlign w:val="center"/>
          </w:tcPr>
          <w:p w:rsidR="006A30BF" w:rsidRPr="00B56AAB" w:rsidRDefault="006A30BF" w:rsidP="006E5B0B">
            <w:pPr>
              <w:jc w:val="center"/>
              <w:rPr>
                <w:sz w:val="16"/>
                <w:szCs w:val="16"/>
                <w:lang w:val="en-US"/>
              </w:rPr>
            </w:pPr>
            <w:r w:rsidRPr="00B56AAB">
              <w:rPr>
                <w:sz w:val="16"/>
                <w:szCs w:val="16"/>
                <w:lang w:val="en-US"/>
              </w:rPr>
              <w:t>MTRU</w:t>
            </w:r>
          </w:p>
        </w:tc>
        <w:tc>
          <w:tcPr>
            <w:tcW w:w="355" w:type="pct"/>
            <w:vAlign w:val="center"/>
          </w:tcPr>
          <w:p w:rsidR="006A30BF" w:rsidRPr="00B56AAB" w:rsidRDefault="006A30BF" w:rsidP="006E5B0B">
            <w:pPr>
              <w:jc w:val="center"/>
              <w:rPr>
                <w:sz w:val="16"/>
                <w:szCs w:val="16"/>
                <w:lang w:val="en-US"/>
              </w:rPr>
            </w:pPr>
            <w:r w:rsidRPr="00B56AAB">
              <w:rPr>
                <w:sz w:val="16"/>
                <w:szCs w:val="16"/>
                <w:lang w:val="en-US"/>
              </w:rPr>
              <w:t>ME</w:t>
            </w:r>
          </w:p>
        </w:tc>
        <w:tc>
          <w:tcPr>
            <w:tcW w:w="355" w:type="pct"/>
            <w:vAlign w:val="center"/>
          </w:tcPr>
          <w:p w:rsidR="006A30BF" w:rsidRPr="00B56AAB" w:rsidRDefault="006A30BF" w:rsidP="006E5B0B">
            <w:pPr>
              <w:jc w:val="center"/>
              <w:rPr>
                <w:sz w:val="16"/>
                <w:szCs w:val="16"/>
                <w:lang w:val="en-US"/>
              </w:rPr>
            </w:pPr>
            <w:r w:rsidRPr="00B56AAB">
              <w:rPr>
                <w:sz w:val="16"/>
                <w:szCs w:val="16"/>
                <w:lang w:val="en-US"/>
              </w:rPr>
              <w:t>M2</w:t>
            </w:r>
          </w:p>
        </w:tc>
        <w:tc>
          <w:tcPr>
            <w:tcW w:w="355" w:type="pct"/>
            <w:vAlign w:val="center"/>
          </w:tcPr>
          <w:p w:rsidR="006A30BF" w:rsidRPr="00B56AAB" w:rsidRDefault="006A30BF" w:rsidP="006E5B0B">
            <w:pPr>
              <w:jc w:val="center"/>
              <w:rPr>
                <w:sz w:val="16"/>
                <w:szCs w:val="16"/>
                <w:lang w:val="en-US"/>
              </w:rPr>
            </w:pPr>
            <w:r w:rsidRPr="00B56AAB">
              <w:rPr>
                <w:sz w:val="16"/>
                <w:szCs w:val="16"/>
                <w:lang w:val="en-US"/>
              </w:rPr>
              <w:t>MSVD</w:t>
            </w:r>
          </w:p>
        </w:tc>
        <w:tc>
          <w:tcPr>
            <w:tcW w:w="355" w:type="pct"/>
            <w:vAlign w:val="center"/>
          </w:tcPr>
          <w:p w:rsidR="006A30BF" w:rsidRPr="00B56AAB" w:rsidRDefault="006A30BF" w:rsidP="006E5B0B">
            <w:pPr>
              <w:jc w:val="center"/>
              <w:rPr>
                <w:sz w:val="16"/>
                <w:szCs w:val="16"/>
                <w:lang w:val="en-US"/>
              </w:rPr>
            </w:pPr>
            <w:r w:rsidRPr="00B56AAB">
              <w:rPr>
                <w:sz w:val="16"/>
                <w:szCs w:val="16"/>
                <w:lang w:val="en-US"/>
              </w:rPr>
              <w:t>Norm</w:t>
            </w:r>
          </w:p>
          <w:p w:rsidR="006A30BF" w:rsidRPr="00B56AAB" w:rsidRDefault="006A30BF" w:rsidP="006E5B0B">
            <w:pPr>
              <w:jc w:val="center"/>
              <w:rPr>
                <w:sz w:val="16"/>
                <w:szCs w:val="16"/>
                <w:lang w:val="en-US"/>
              </w:rPr>
            </w:pPr>
            <w:proofErr w:type="spellStart"/>
            <w:r w:rsidRPr="00B56AAB">
              <w:rPr>
                <w:sz w:val="16"/>
                <w:szCs w:val="16"/>
                <w:lang w:val="en-US"/>
              </w:rPr>
              <w:t>Euc</w:t>
            </w:r>
            <w:proofErr w:type="spellEnd"/>
          </w:p>
        </w:tc>
        <w:tc>
          <w:tcPr>
            <w:tcW w:w="355" w:type="pct"/>
            <w:vAlign w:val="center"/>
          </w:tcPr>
          <w:p w:rsidR="006A30BF" w:rsidRPr="00B56AAB" w:rsidRDefault="006A30BF" w:rsidP="006E5B0B">
            <w:pPr>
              <w:jc w:val="center"/>
              <w:rPr>
                <w:sz w:val="16"/>
                <w:szCs w:val="16"/>
                <w:lang w:val="en-US"/>
              </w:rPr>
            </w:pPr>
            <w:r w:rsidRPr="00B56AAB">
              <w:rPr>
                <w:sz w:val="16"/>
                <w:szCs w:val="16"/>
                <w:lang w:val="en-US"/>
              </w:rPr>
              <w:t>MTRU</w:t>
            </w:r>
          </w:p>
          <w:p w:rsidR="006A30BF" w:rsidRPr="00B56AAB" w:rsidRDefault="006A30BF" w:rsidP="006E5B0B">
            <w:pPr>
              <w:jc w:val="center"/>
              <w:rPr>
                <w:sz w:val="16"/>
                <w:szCs w:val="16"/>
                <w:lang w:val="en-US"/>
              </w:rPr>
            </w:pPr>
            <w:r w:rsidRPr="00B56AAB">
              <w:rPr>
                <w:sz w:val="16"/>
                <w:szCs w:val="16"/>
                <w:lang w:val="en-US"/>
              </w:rPr>
              <w:t>weight</w:t>
            </w:r>
          </w:p>
        </w:tc>
        <w:tc>
          <w:tcPr>
            <w:tcW w:w="355" w:type="pct"/>
            <w:shd w:val="clear" w:color="auto" w:fill="00FF00"/>
            <w:vAlign w:val="center"/>
          </w:tcPr>
          <w:p w:rsidR="006A30BF" w:rsidRPr="00B56AAB" w:rsidRDefault="006A30BF" w:rsidP="006E5B0B">
            <w:pPr>
              <w:jc w:val="center"/>
              <w:rPr>
                <w:sz w:val="16"/>
                <w:szCs w:val="16"/>
                <w:lang w:val="en-US"/>
              </w:rPr>
            </w:pPr>
            <w:r w:rsidRPr="00B56AAB">
              <w:rPr>
                <w:sz w:val="16"/>
                <w:szCs w:val="16"/>
                <w:lang w:val="en-US"/>
              </w:rPr>
              <w:t>MDEX</w:t>
            </w:r>
          </w:p>
          <w:p w:rsidR="006A30BF" w:rsidRPr="00B56AAB" w:rsidRDefault="006A30BF" w:rsidP="006E5B0B">
            <w:pPr>
              <w:jc w:val="center"/>
              <w:rPr>
                <w:sz w:val="16"/>
                <w:szCs w:val="16"/>
                <w:lang w:val="en-US"/>
              </w:rPr>
            </w:pPr>
            <w:r w:rsidRPr="00B56AAB">
              <w:rPr>
                <w:sz w:val="16"/>
                <w:szCs w:val="16"/>
                <w:lang w:val="en-US"/>
              </w:rPr>
              <w:t>weight</w:t>
            </w:r>
          </w:p>
        </w:tc>
        <w:tc>
          <w:tcPr>
            <w:tcW w:w="355" w:type="pct"/>
            <w:vAlign w:val="center"/>
          </w:tcPr>
          <w:p w:rsidR="006A30BF" w:rsidRPr="00B56AAB" w:rsidRDefault="006A30BF" w:rsidP="006E5B0B">
            <w:pPr>
              <w:jc w:val="center"/>
              <w:rPr>
                <w:sz w:val="16"/>
                <w:szCs w:val="16"/>
                <w:lang w:val="en-US"/>
              </w:rPr>
            </w:pPr>
            <w:r w:rsidRPr="00B56AAB">
              <w:rPr>
                <w:sz w:val="16"/>
                <w:szCs w:val="16"/>
                <w:lang w:val="en-US"/>
              </w:rPr>
              <w:t>ML1</w:t>
            </w:r>
          </w:p>
          <w:p w:rsidR="006A30BF" w:rsidRPr="00B56AAB" w:rsidRDefault="006A30BF" w:rsidP="006E5B0B">
            <w:pPr>
              <w:jc w:val="center"/>
              <w:rPr>
                <w:sz w:val="16"/>
                <w:szCs w:val="16"/>
                <w:lang w:val="en-US"/>
              </w:rPr>
            </w:pPr>
            <w:r w:rsidRPr="00B56AAB">
              <w:rPr>
                <w:sz w:val="16"/>
                <w:szCs w:val="16"/>
                <w:lang w:val="en-US"/>
              </w:rPr>
              <w:t>weight</w:t>
            </w:r>
          </w:p>
        </w:tc>
        <w:tc>
          <w:tcPr>
            <w:tcW w:w="355" w:type="pct"/>
            <w:vAlign w:val="center"/>
          </w:tcPr>
          <w:p w:rsidR="006A30BF" w:rsidRPr="00B56AAB" w:rsidRDefault="006A30BF" w:rsidP="006E5B0B">
            <w:pPr>
              <w:jc w:val="center"/>
              <w:rPr>
                <w:sz w:val="16"/>
                <w:szCs w:val="16"/>
                <w:lang w:val="en-US"/>
              </w:rPr>
            </w:pPr>
            <w:r w:rsidRPr="00B56AAB">
              <w:rPr>
                <w:sz w:val="16"/>
                <w:szCs w:val="16"/>
                <w:lang w:val="en-US"/>
              </w:rPr>
              <w:t>ML2</w:t>
            </w:r>
          </w:p>
          <w:p w:rsidR="006A30BF" w:rsidRPr="00B56AAB" w:rsidRDefault="006A30BF" w:rsidP="006E5B0B">
            <w:pPr>
              <w:jc w:val="center"/>
              <w:rPr>
                <w:sz w:val="16"/>
                <w:szCs w:val="16"/>
                <w:lang w:val="en-US"/>
              </w:rPr>
            </w:pPr>
            <w:r w:rsidRPr="00B56AAB">
              <w:rPr>
                <w:sz w:val="16"/>
                <w:szCs w:val="16"/>
                <w:lang w:val="en-US"/>
              </w:rPr>
              <w:t>weight</w:t>
            </w:r>
          </w:p>
        </w:tc>
      </w:tr>
      <w:tr w:rsidR="006A30BF" w:rsidRPr="00731A20" w:rsidTr="006E5B0B">
        <w:trPr>
          <w:trHeight w:val="330"/>
        </w:trPr>
        <w:tc>
          <w:tcPr>
            <w:tcW w:w="745" w:type="pct"/>
            <w:vAlign w:val="center"/>
          </w:tcPr>
          <w:p w:rsidR="006A30BF" w:rsidRPr="00B56AAB" w:rsidRDefault="006A30BF" w:rsidP="006E5B0B">
            <w:pPr>
              <w:rPr>
                <w:sz w:val="16"/>
                <w:szCs w:val="16"/>
                <w:lang w:val="en-US"/>
              </w:rPr>
            </w:pPr>
            <w:proofErr w:type="spellStart"/>
            <w:r w:rsidRPr="00B56AAB">
              <w:rPr>
                <w:sz w:val="16"/>
                <w:szCs w:val="16"/>
                <w:lang w:val="en-US"/>
              </w:rPr>
              <w:t>Invertibility</w:t>
            </w:r>
            <w:proofErr w:type="spellEnd"/>
            <w:r w:rsidRPr="00B56AAB">
              <w:rPr>
                <w:sz w:val="16"/>
                <w:szCs w:val="16"/>
                <w:lang w:val="en-US"/>
              </w:rPr>
              <w:t xml:space="preserve"> (</w:t>
            </w:r>
            <w:r w:rsidRPr="00B56AAB">
              <w:rPr>
                <w:sz w:val="16"/>
                <w:szCs w:val="16"/>
                <w:lang w:val="en-US"/>
              </w:rPr>
              <w:fldChar w:fldCharType="begin"/>
            </w:r>
            <w:r w:rsidRPr="00B56AAB">
              <w:rPr>
                <w:sz w:val="16"/>
                <w:szCs w:val="16"/>
                <w:lang w:val="en-US"/>
              </w:rPr>
              <w:instrText xml:space="preserve"> REF _Ref520218402 \r \h  \* MERGEFORMAT </w:instrText>
            </w:r>
            <w:r w:rsidRPr="00B56AAB">
              <w:rPr>
                <w:sz w:val="16"/>
                <w:szCs w:val="16"/>
                <w:lang w:val="en-US"/>
              </w:rPr>
            </w:r>
            <w:r w:rsidRPr="00B56AAB">
              <w:rPr>
                <w:sz w:val="16"/>
                <w:szCs w:val="16"/>
                <w:lang w:val="en-US"/>
              </w:rPr>
              <w:fldChar w:fldCharType="separate"/>
            </w:r>
            <w:r w:rsidRPr="00B56AAB">
              <w:rPr>
                <w:sz w:val="16"/>
                <w:szCs w:val="16"/>
                <w:lang w:val="en-US"/>
              </w:rPr>
              <w:t>c</w:t>
            </w:r>
            <w:r w:rsidRPr="00B56AAB">
              <w:rPr>
                <w:sz w:val="16"/>
                <w:szCs w:val="16"/>
                <w:lang w:val="en-US"/>
              </w:rPr>
              <w:fldChar w:fldCharType="end"/>
            </w:r>
            <w:r w:rsidRPr="00B56AAB">
              <w:rPr>
                <w:sz w:val="16"/>
                <w:szCs w:val="16"/>
                <w:lang w:val="en-US"/>
              </w:rPr>
              <w:t>)</w:t>
            </w:r>
          </w:p>
        </w:tc>
        <w:tc>
          <w:tcPr>
            <w:tcW w:w="355" w:type="pct"/>
            <w:vAlign w:val="center"/>
          </w:tcPr>
          <w:p w:rsidR="006A30BF" w:rsidRPr="00731A20" w:rsidRDefault="006A30BF" w:rsidP="006E5B0B">
            <w:pPr>
              <w:jc w:val="center"/>
              <w:rPr>
                <w:color w:val="92D050"/>
                <w:sz w:val="16"/>
                <w:szCs w:val="16"/>
                <w:lang w:val="en-US"/>
              </w:rPr>
            </w:pPr>
            <w:r w:rsidRPr="00731A20">
              <w:rPr>
                <w:color w:val="92D050"/>
                <w:sz w:val="16"/>
                <w:szCs w:val="16"/>
                <w:lang w:val="en-US"/>
              </w:rPr>
              <w:t>OK</w:t>
            </w:r>
          </w:p>
        </w:tc>
        <w:tc>
          <w:tcPr>
            <w:tcW w:w="355" w:type="pct"/>
            <w:vAlign w:val="center"/>
          </w:tcPr>
          <w:p w:rsidR="006A30BF" w:rsidRPr="00731A20" w:rsidRDefault="006A30BF" w:rsidP="006E5B0B">
            <w:pPr>
              <w:jc w:val="center"/>
              <w:rPr>
                <w:color w:val="92D050"/>
                <w:sz w:val="16"/>
                <w:szCs w:val="16"/>
              </w:rPr>
            </w:pPr>
            <w:r w:rsidRPr="00731A20">
              <w:rPr>
                <w:color w:val="92D050"/>
                <w:sz w:val="16"/>
                <w:szCs w:val="16"/>
                <w:lang w:val="en-US"/>
              </w:rPr>
              <w:t>OK</w:t>
            </w:r>
          </w:p>
        </w:tc>
        <w:tc>
          <w:tcPr>
            <w:tcW w:w="355" w:type="pct"/>
            <w:vAlign w:val="center"/>
          </w:tcPr>
          <w:p w:rsidR="006A30BF" w:rsidRPr="00731A20" w:rsidRDefault="006A30BF" w:rsidP="006E5B0B">
            <w:pPr>
              <w:jc w:val="center"/>
              <w:rPr>
                <w:color w:val="92D050"/>
                <w:sz w:val="16"/>
                <w:szCs w:val="16"/>
              </w:rPr>
            </w:pPr>
            <w:r w:rsidRPr="00731A20">
              <w:rPr>
                <w:color w:val="92D050"/>
                <w:sz w:val="16"/>
                <w:szCs w:val="16"/>
                <w:lang w:val="en-US"/>
              </w:rPr>
              <w:t>OK</w:t>
            </w:r>
          </w:p>
        </w:tc>
        <w:tc>
          <w:tcPr>
            <w:tcW w:w="355" w:type="pct"/>
            <w:vAlign w:val="center"/>
          </w:tcPr>
          <w:p w:rsidR="006A30BF" w:rsidRPr="00731A20" w:rsidRDefault="006A30BF" w:rsidP="006E5B0B">
            <w:pPr>
              <w:jc w:val="center"/>
              <w:rPr>
                <w:color w:val="92D050"/>
                <w:sz w:val="16"/>
                <w:szCs w:val="16"/>
              </w:rPr>
            </w:pPr>
            <w:r w:rsidRPr="00731A20">
              <w:rPr>
                <w:color w:val="92D050"/>
                <w:sz w:val="16"/>
                <w:szCs w:val="16"/>
                <w:lang w:val="en-US"/>
              </w:rPr>
              <w:t>OK</w:t>
            </w:r>
          </w:p>
        </w:tc>
        <w:tc>
          <w:tcPr>
            <w:tcW w:w="355" w:type="pct"/>
            <w:vAlign w:val="center"/>
          </w:tcPr>
          <w:p w:rsidR="006A30BF" w:rsidRPr="00731A20" w:rsidRDefault="006A30BF" w:rsidP="006E5B0B">
            <w:pPr>
              <w:jc w:val="center"/>
              <w:rPr>
                <w:color w:val="92D050"/>
                <w:sz w:val="16"/>
                <w:szCs w:val="16"/>
              </w:rPr>
            </w:pPr>
            <w:r w:rsidRPr="00731A20">
              <w:rPr>
                <w:color w:val="92D050"/>
                <w:sz w:val="16"/>
                <w:szCs w:val="16"/>
                <w:lang w:val="en-US"/>
              </w:rPr>
              <w:t>OK</w:t>
            </w:r>
          </w:p>
        </w:tc>
        <w:tc>
          <w:tcPr>
            <w:tcW w:w="355" w:type="pct"/>
            <w:vAlign w:val="center"/>
          </w:tcPr>
          <w:p w:rsidR="006A30BF" w:rsidRPr="00731A20" w:rsidRDefault="006A30BF" w:rsidP="006E5B0B">
            <w:pPr>
              <w:jc w:val="center"/>
              <w:rPr>
                <w:color w:val="92D050"/>
                <w:sz w:val="16"/>
                <w:szCs w:val="16"/>
              </w:rPr>
            </w:pPr>
            <w:r w:rsidRPr="00731A20">
              <w:rPr>
                <w:color w:val="92D050"/>
                <w:sz w:val="16"/>
                <w:szCs w:val="16"/>
                <w:lang w:val="en-US"/>
              </w:rPr>
              <w:t>OK</w:t>
            </w:r>
          </w:p>
        </w:tc>
        <w:tc>
          <w:tcPr>
            <w:tcW w:w="355" w:type="pct"/>
            <w:vAlign w:val="center"/>
          </w:tcPr>
          <w:p w:rsidR="006A30BF" w:rsidRPr="00731A20" w:rsidRDefault="006A30BF" w:rsidP="006E5B0B">
            <w:pPr>
              <w:jc w:val="center"/>
              <w:rPr>
                <w:color w:val="92D050"/>
                <w:sz w:val="16"/>
                <w:szCs w:val="16"/>
              </w:rPr>
            </w:pPr>
            <w:r w:rsidRPr="00731A20">
              <w:rPr>
                <w:color w:val="92D050"/>
                <w:sz w:val="16"/>
                <w:szCs w:val="16"/>
                <w:lang w:val="en-US"/>
              </w:rPr>
              <w:t>OK</w:t>
            </w:r>
          </w:p>
        </w:tc>
        <w:tc>
          <w:tcPr>
            <w:tcW w:w="355" w:type="pct"/>
            <w:vAlign w:val="center"/>
          </w:tcPr>
          <w:p w:rsidR="006A30BF" w:rsidRPr="00731A20" w:rsidRDefault="006A30BF" w:rsidP="006E5B0B">
            <w:pPr>
              <w:jc w:val="center"/>
              <w:rPr>
                <w:color w:val="92D050"/>
                <w:sz w:val="16"/>
                <w:szCs w:val="16"/>
                <w:lang w:val="en-US"/>
              </w:rPr>
            </w:pPr>
            <w:r w:rsidRPr="00731A20">
              <w:rPr>
                <w:color w:val="92D050"/>
                <w:sz w:val="16"/>
                <w:szCs w:val="16"/>
                <w:lang w:val="en-US"/>
              </w:rPr>
              <w:t>OK</w:t>
            </w:r>
          </w:p>
        </w:tc>
        <w:tc>
          <w:tcPr>
            <w:tcW w:w="355" w:type="pct"/>
            <w:vAlign w:val="center"/>
          </w:tcPr>
          <w:p w:rsidR="006A30BF" w:rsidRPr="00731A20" w:rsidRDefault="006A30BF" w:rsidP="006E5B0B">
            <w:pPr>
              <w:jc w:val="center"/>
              <w:rPr>
                <w:color w:val="92D050"/>
                <w:sz w:val="16"/>
                <w:szCs w:val="16"/>
              </w:rPr>
            </w:pPr>
            <w:r w:rsidRPr="00731A20">
              <w:rPr>
                <w:color w:val="92D050"/>
                <w:sz w:val="16"/>
                <w:szCs w:val="16"/>
                <w:lang w:val="en-US"/>
              </w:rPr>
              <w:t>OK</w:t>
            </w:r>
          </w:p>
        </w:tc>
        <w:tc>
          <w:tcPr>
            <w:tcW w:w="355" w:type="pct"/>
            <w:vAlign w:val="center"/>
          </w:tcPr>
          <w:p w:rsidR="006A30BF" w:rsidRPr="00731A20" w:rsidRDefault="006A30BF" w:rsidP="006E5B0B">
            <w:pPr>
              <w:jc w:val="center"/>
              <w:rPr>
                <w:color w:val="92D050"/>
                <w:sz w:val="16"/>
                <w:szCs w:val="16"/>
              </w:rPr>
            </w:pPr>
            <w:r w:rsidRPr="00731A20">
              <w:rPr>
                <w:color w:val="92D050"/>
                <w:sz w:val="16"/>
                <w:szCs w:val="16"/>
                <w:lang w:val="en-US"/>
              </w:rPr>
              <w:t>OK</w:t>
            </w:r>
          </w:p>
        </w:tc>
        <w:tc>
          <w:tcPr>
            <w:tcW w:w="355" w:type="pct"/>
            <w:vAlign w:val="center"/>
          </w:tcPr>
          <w:p w:rsidR="006A30BF" w:rsidRPr="00731A20" w:rsidRDefault="006A30BF" w:rsidP="006E5B0B">
            <w:pPr>
              <w:jc w:val="center"/>
              <w:rPr>
                <w:color w:val="92D050"/>
                <w:sz w:val="16"/>
                <w:szCs w:val="16"/>
              </w:rPr>
            </w:pPr>
            <w:r w:rsidRPr="00731A20">
              <w:rPr>
                <w:color w:val="92D050"/>
                <w:sz w:val="16"/>
                <w:szCs w:val="16"/>
                <w:lang w:val="en-US"/>
              </w:rPr>
              <w:t>OK</w:t>
            </w:r>
          </w:p>
        </w:tc>
        <w:tc>
          <w:tcPr>
            <w:tcW w:w="355" w:type="pct"/>
            <w:vAlign w:val="center"/>
          </w:tcPr>
          <w:p w:rsidR="006A30BF" w:rsidRPr="00731A20" w:rsidRDefault="006A30BF" w:rsidP="006E5B0B">
            <w:pPr>
              <w:jc w:val="center"/>
              <w:rPr>
                <w:color w:val="92D050"/>
                <w:sz w:val="16"/>
                <w:szCs w:val="16"/>
              </w:rPr>
            </w:pPr>
            <w:r w:rsidRPr="00731A20">
              <w:rPr>
                <w:color w:val="92D050"/>
                <w:sz w:val="16"/>
                <w:szCs w:val="16"/>
                <w:lang w:val="en-US"/>
              </w:rPr>
              <w:t>OK</w:t>
            </w:r>
          </w:p>
        </w:tc>
      </w:tr>
      <w:tr w:rsidR="006A30BF" w:rsidRPr="00B56AAB" w:rsidTr="006E5B0B">
        <w:trPr>
          <w:trHeight w:val="330"/>
        </w:trPr>
        <w:tc>
          <w:tcPr>
            <w:tcW w:w="745" w:type="pct"/>
            <w:vAlign w:val="center"/>
          </w:tcPr>
          <w:p w:rsidR="006A30BF" w:rsidRPr="00B56AAB" w:rsidRDefault="006A30BF" w:rsidP="006E5B0B">
            <w:pPr>
              <w:rPr>
                <w:sz w:val="16"/>
                <w:szCs w:val="16"/>
                <w:lang w:val="en-US"/>
              </w:rPr>
            </w:pPr>
            <w:proofErr w:type="spellStart"/>
            <w:r w:rsidRPr="00B56AAB">
              <w:rPr>
                <w:sz w:val="16"/>
                <w:szCs w:val="16"/>
                <w:lang w:val="en-US"/>
              </w:rPr>
              <w:t>Invertibility</w:t>
            </w:r>
            <w:proofErr w:type="spellEnd"/>
            <w:r w:rsidRPr="00B56AAB">
              <w:rPr>
                <w:sz w:val="16"/>
                <w:szCs w:val="16"/>
                <w:lang w:val="en-US"/>
              </w:rPr>
              <w:t xml:space="preserve"> 2 (</w:t>
            </w:r>
            <w:r w:rsidRPr="00B56AAB">
              <w:rPr>
                <w:sz w:val="16"/>
                <w:szCs w:val="16"/>
                <w:lang w:val="en-US"/>
              </w:rPr>
              <w:fldChar w:fldCharType="begin"/>
            </w:r>
            <w:r w:rsidRPr="00B56AAB">
              <w:rPr>
                <w:sz w:val="16"/>
                <w:szCs w:val="16"/>
                <w:lang w:val="en-US"/>
              </w:rPr>
              <w:instrText xml:space="preserve"> REF _Ref520218413 \r \h  \* MERGEFORMAT </w:instrText>
            </w:r>
            <w:r w:rsidRPr="00B56AAB">
              <w:rPr>
                <w:sz w:val="16"/>
                <w:szCs w:val="16"/>
                <w:lang w:val="en-US"/>
              </w:rPr>
            </w:r>
            <w:r w:rsidRPr="00B56AAB">
              <w:rPr>
                <w:sz w:val="16"/>
                <w:szCs w:val="16"/>
                <w:lang w:val="en-US"/>
              </w:rPr>
              <w:fldChar w:fldCharType="separate"/>
            </w:r>
            <w:r w:rsidRPr="00B56AAB">
              <w:rPr>
                <w:sz w:val="16"/>
                <w:szCs w:val="16"/>
                <w:lang w:val="en-US"/>
              </w:rPr>
              <w:t>c</w:t>
            </w:r>
            <w:r w:rsidRPr="00B56AAB">
              <w:rPr>
                <w:sz w:val="16"/>
                <w:szCs w:val="16"/>
                <w:lang w:val="en-US"/>
              </w:rPr>
              <w:fldChar w:fldCharType="end"/>
            </w:r>
            <w:r w:rsidRPr="00B56AAB">
              <w:rPr>
                <w:sz w:val="16"/>
                <w:szCs w:val="16"/>
                <w:lang w:val="en-US"/>
              </w:rPr>
              <w:t>)</w:t>
            </w:r>
          </w:p>
        </w:tc>
        <w:tc>
          <w:tcPr>
            <w:tcW w:w="355" w:type="pct"/>
            <w:vAlign w:val="center"/>
          </w:tcPr>
          <w:p w:rsidR="006A30BF" w:rsidRPr="00B56AAB" w:rsidRDefault="006A30BF" w:rsidP="006E5B0B">
            <w:pPr>
              <w:jc w:val="center"/>
              <w:rPr>
                <w:sz w:val="16"/>
                <w:szCs w:val="16"/>
                <w:highlight w:val="green"/>
                <w:lang w:val="en-US"/>
              </w:rPr>
            </w:pPr>
            <w:r w:rsidRPr="00E61879">
              <w:rPr>
                <w:color w:val="92D050"/>
                <w:sz w:val="16"/>
                <w:szCs w:val="16"/>
                <w:lang w:val="en-US"/>
              </w:rPr>
              <w:t>OK</w:t>
            </w:r>
          </w:p>
        </w:tc>
        <w:tc>
          <w:tcPr>
            <w:tcW w:w="355" w:type="pct"/>
            <w:vAlign w:val="center"/>
          </w:tcPr>
          <w:p w:rsidR="006A30BF" w:rsidRPr="00B56AAB" w:rsidRDefault="006A30BF" w:rsidP="006E5B0B">
            <w:pPr>
              <w:jc w:val="center"/>
              <w:rPr>
                <w:sz w:val="16"/>
                <w:szCs w:val="16"/>
                <w:highlight w:val="green"/>
              </w:rPr>
            </w:pPr>
            <w:r w:rsidRPr="00E61879">
              <w:rPr>
                <w:color w:val="92D050"/>
                <w:sz w:val="16"/>
                <w:szCs w:val="16"/>
                <w:lang w:val="en-US"/>
              </w:rPr>
              <w:t>OK</w:t>
            </w:r>
          </w:p>
        </w:tc>
        <w:tc>
          <w:tcPr>
            <w:tcW w:w="355" w:type="pct"/>
            <w:vAlign w:val="center"/>
          </w:tcPr>
          <w:p w:rsidR="006A30BF" w:rsidRPr="00B56AAB" w:rsidRDefault="006A30BF" w:rsidP="006E5B0B">
            <w:pPr>
              <w:jc w:val="center"/>
              <w:rPr>
                <w:sz w:val="16"/>
                <w:szCs w:val="16"/>
                <w:highlight w:val="green"/>
              </w:rPr>
            </w:pPr>
            <w:r w:rsidRPr="00E61879">
              <w:rPr>
                <w:color w:val="92D050"/>
                <w:sz w:val="16"/>
                <w:szCs w:val="16"/>
                <w:lang w:val="en-US"/>
              </w:rPr>
              <w:t>OK</w:t>
            </w:r>
          </w:p>
        </w:tc>
        <w:tc>
          <w:tcPr>
            <w:tcW w:w="355" w:type="pct"/>
            <w:vAlign w:val="center"/>
          </w:tcPr>
          <w:p w:rsidR="006A30BF" w:rsidRPr="00B56AAB" w:rsidRDefault="006A30BF" w:rsidP="006E5B0B">
            <w:pPr>
              <w:jc w:val="center"/>
              <w:rPr>
                <w:sz w:val="16"/>
                <w:szCs w:val="16"/>
                <w:highlight w:val="green"/>
              </w:rPr>
            </w:pPr>
            <w:r w:rsidRPr="00E61879">
              <w:rPr>
                <w:color w:val="92D050"/>
                <w:sz w:val="16"/>
                <w:szCs w:val="16"/>
                <w:lang w:val="en-US"/>
              </w:rPr>
              <w:t>OK</w:t>
            </w:r>
          </w:p>
        </w:tc>
        <w:tc>
          <w:tcPr>
            <w:tcW w:w="355" w:type="pct"/>
            <w:vAlign w:val="center"/>
          </w:tcPr>
          <w:p w:rsidR="006A30BF" w:rsidRPr="00B56AAB" w:rsidRDefault="006A30BF" w:rsidP="006E5B0B">
            <w:pPr>
              <w:jc w:val="center"/>
              <w:rPr>
                <w:sz w:val="16"/>
                <w:szCs w:val="16"/>
                <w:highlight w:val="darkGreen"/>
              </w:rPr>
            </w:pPr>
            <w:r w:rsidRPr="00B929E5">
              <w:rPr>
                <w:color w:val="FF0000"/>
                <w:sz w:val="16"/>
                <w:szCs w:val="16"/>
                <w:lang w:val="en-US"/>
              </w:rPr>
              <w:t>KO</w:t>
            </w:r>
          </w:p>
        </w:tc>
        <w:tc>
          <w:tcPr>
            <w:tcW w:w="355" w:type="pct"/>
            <w:vAlign w:val="center"/>
          </w:tcPr>
          <w:p w:rsidR="006A30BF" w:rsidRPr="00B56AAB" w:rsidRDefault="006A30BF" w:rsidP="006E5B0B">
            <w:pPr>
              <w:jc w:val="center"/>
              <w:rPr>
                <w:sz w:val="16"/>
                <w:szCs w:val="16"/>
                <w:highlight w:val="darkGreen"/>
              </w:rPr>
            </w:pPr>
            <w:r w:rsidRPr="00731A20">
              <w:rPr>
                <w:color w:val="92D050"/>
                <w:sz w:val="16"/>
                <w:szCs w:val="16"/>
                <w:lang w:val="en-US"/>
              </w:rPr>
              <w:t>OK</w:t>
            </w:r>
          </w:p>
        </w:tc>
        <w:tc>
          <w:tcPr>
            <w:tcW w:w="355" w:type="pct"/>
            <w:vAlign w:val="center"/>
          </w:tcPr>
          <w:p w:rsidR="006A30BF" w:rsidRPr="00B56AAB" w:rsidRDefault="006A30BF" w:rsidP="006E5B0B">
            <w:pPr>
              <w:jc w:val="center"/>
              <w:rPr>
                <w:sz w:val="16"/>
                <w:szCs w:val="16"/>
                <w:highlight w:val="darkGreen"/>
              </w:rPr>
            </w:pPr>
            <w:r w:rsidRPr="00B929E5">
              <w:rPr>
                <w:color w:val="FF0000"/>
                <w:sz w:val="16"/>
                <w:szCs w:val="16"/>
                <w:lang w:val="en-US"/>
              </w:rPr>
              <w:t>KO</w:t>
            </w:r>
          </w:p>
        </w:tc>
        <w:tc>
          <w:tcPr>
            <w:tcW w:w="355" w:type="pct"/>
            <w:vAlign w:val="center"/>
          </w:tcPr>
          <w:p w:rsidR="006A30BF" w:rsidRPr="00B56AAB" w:rsidRDefault="006A30BF" w:rsidP="006E5B0B">
            <w:pPr>
              <w:jc w:val="center"/>
              <w:rPr>
                <w:sz w:val="16"/>
                <w:szCs w:val="16"/>
                <w:highlight w:val="green"/>
                <w:lang w:val="en-US"/>
              </w:rPr>
            </w:pPr>
            <w:r w:rsidRPr="003721E5">
              <w:rPr>
                <w:color w:val="92D050"/>
                <w:sz w:val="16"/>
                <w:szCs w:val="16"/>
                <w:lang w:val="en-US"/>
              </w:rPr>
              <w:t>OK</w:t>
            </w:r>
          </w:p>
        </w:tc>
        <w:tc>
          <w:tcPr>
            <w:tcW w:w="355" w:type="pct"/>
            <w:vAlign w:val="center"/>
          </w:tcPr>
          <w:p w:rsidR="006A30BF" w:rsidRPr="00B56AAB" w:rsidRDefault="006A30BF" w:rsidP="006E5B0B">
            <w:pPr>
              <w:jc w:val="center"/>
              <w:rPr>
                <w:sz w:val="16"/>
                <w:szCs w:val="16"/>
                <w:highlight w:val="green"/>
              </w:rPr>
            </w:pPr>
            <w:r w:rsidRPr="003721E5">
              <w:rPr>
                <w:color w:val="92D050"/>
                <w:sz w:val="16"/>
                <w:szCs w:val="16"/>
                <w:lang w:val="en-US"/>
              </w:rPr>
              <w:t>OK</w:t>
            </w:r>
          </w:p>
        </w:tc>
        <w:tc>
          <w:tcPr>
            <w:tcW w:w="355" w:type="pct"/>
            <w:vAlign w:val="center"/>
          </w:tcPr>
          <w:p w:rsidR="006A30BF" w:rsidRPr="00B56AAB" w:rsidRDefault="006A30BF" w:rsidP="006E5B0B">
            <w:pPr>
              <w:jc w:val="center"/>
              <w:rPr>
                <w:sz w:val="16"/>
                <w:szCs w:val="16"/>
                <w:highlight w:val="green"/>
              </w:rPr>
            </w:pPr>
            <w:r w:rsidRPr="003721E5">
              <w:rPr>
                <w:color w:val="92D050"/>
                <w:sz w:val="16"/>
                <w:szCs w:val="16"/>
                <w:lang w:val="en-US"/>
              </w:rPr>
              <w:t>OK</w:t>
            </w:r>
          </w:p>
        </w:tc>
        <w:tc>
          <w:tcPr>
            <w:tcW w:w="355" w:type="pct"/>
            <w:vAlign w:val="center"/>
          </w:tcPr>
          <w:p w:rsidR="006A30BF" w:rsidRPr="00B56AAB" w:rsidRDefault="006A30BF" w:rsidP="006E5B0B">
            <w:pPr>
              <w:jc w:val="center"/>
              <w:rPr>
                <w:sz w:val="16"/>
                <w:szCs w:val="16"/>
                <w:highlight w:val="green"/>
              </w:rPr>
            </w:pPr>
            <w:r w:rsidRPr="003721E5">
              <w:rPr>
                <w:color w:val="92D050"/>
                <w:sz w:val="16"/>
                <w:szCs w:val="16"/>
                <w:lang w:val="en-US"/>
              </w:rPr>
              <w:t>OK</w:t>
            </w:r>
          </w:p>
        </w:tc>
        <w:tc>
          <w:tcPr>
            <w:tcW w:w="355" w:type="pct"/>
            <w:vAlign w:val="center"/>
          </w:tcPr>
          <w:p w:rsidR="006A30BF" w:rsidRPr="00B56AAB" w:rsidRDefault="006A30BF" w:rsidP="006E5B0B">
            <w:pPr>
              <w:jc w:val="center"/>
              <w:rPr>
                <w:sz w:val="16"/>
                <w:szCs w:val="16"/>
                <w:highlight w:val="green"/>
              </w:rPr>
            </w:pPr>
            <w:r w:rsidRPr="003721E5">
              <w:rPr>
                <w:color w:val="92D050"/>
                <w:sz w:val="16"/>
                <w:szCs w:val="16"/>
                <w:lang w:val="en-US"/>
              </w:rPr>
              <w:t>OK</w:t>
            </w:r>
          </w:p>
        </w:tc>
      </w:tr>
      <w:tr w:rsidR="006A30BF" w:rsidRPr="00B56AAB" w:rsidTr="006E5B0B">
        <w:trPr>
          <w:trHeight w:val="330"/>
        </w:trPr>
        <w:tc>
          <w:tcPr>
            <w:tcW w:w="745" w:type="pct"/>
            <w:vAlign w:val="center"/>
          </w:tcPr>
          <w:p w:rsidR="006A30BF" w:rsidRPr="00B56AAB" w:rsidRDefault="006A30BF" w:rsidP="006E5B0B">
            <w:pPr>
              <w:rPr>
                <w:sz w:val="16"/>
                <w:szCs w:val="16"/>
                <w:lang w:val="en-US"/>
              </w:rPr>
            </w:pPr>
            <w:r>
              <w:rPr>
                <w:sz w:val="16"/>
                <w:szCs w:val="16"/>
                <w:lang w:val="en-US"/>
              </w:rPr>
              <w:t xml:space="preserve">Upgrades </w:t>
            </w:r>
            <w:r w:rsidRPr="00B56AAB">
              <w:rPr>
                <w:sz w:val="16"/>
                <w:szCs w:val="16"/>
                <w:lang w:val="en-US"/>
              </w:rPr>
              <w:t>(</w:t>
            </w:r>
            <w:r w:rsidRPr="00B56AAB">
              <w:rPr>
                <w:sz w:val="16"/>
                <w:szCs w:val="16"/>
                <w:lang w:val="en-US"/>
              </w:rPr>
              <w:fldChar w:fldCharType="begin"/>
            </w:r>
            <w:r w:rsidRPr="00B56AAB">
              <w:rPr>
                <w:sz w:val="16"/>
                <w:szCs w:val="16"/>
                <w:lang w:val="en-US"/>
              </w:rPr>
              <w:instrText xml:space="preserve"> REF _Ref520218428 \r \h  \* MERGEFORMAT </w:instrText>
            </w:r>
            <w:r w:rsidRPr="00B56AAB">
              <w:rPr>
                <w:sz w:val="16"/>
                <w:szCs w:val="16"/>
                <w:lang w:val="en-US"/>
              </w:rPr>
            </w:r>
            <w:r w:rsidRPr="00B56AAB">
              <w:rPr>
                <w:sz w:val="16"/>
                <w:szCs w:val="16"/>
                <w:lang w:val="en-US"/>
              </w:rPr>
              <w:fldChar w:fldCharType="separate"/>
            </w:r>
            <w:r w:rsidRPr="00B56AAB">
              <w:rPr>
                <w:sz w:val="16"/>
                <w:szCs w:val="16"/>
                <w:lang w:val="en-US"/>
              </w:rPr>
              <w:t>d.1</w:t>
            </w:r>
            <w:r w:rsidRPr="00B56AAB">
              <w:rPr>
                <w:sz w:val="16"/>
                <w:szCs w:val="16"/>
                <w:lang w:val="en-US"/>
              </w:rPr>
              <w:fldChar w:fldCharType="end"/>
            </w:r>
            <w:r w:rsidRPr="00B56AAB">
              <w:rPr>
                <w:sz w:val="16"/>
                <w:szCs w:val="16"/>
                <w:lang w:val="en-US"/>
              </w:rPr>
              <w:t>)</w:t>
            </w:r>
          </w:p>
        </w:tc>
        <w:tc>
          <w:tcPr>
            <w:tcW w:w="355" w:type="pct"/>
            <w:vAlign w:val="center"/>
          </w:tcPr>
          <w:p w:rsidR="006A30BF" w:rsidRPr="00B56AAB" w:rsidRDefault="006A30BF" w:rsidP="006E5B0B">
            <w:pPr>
              <w:jc w:val="center"/>
              <w:rPr>
                <w:sz w:val="16"/>
                <w:szCs w:val="16"/>
                <w:lang w:val="en-US"/>
              </w:rPr>
            </w:pPr>
            <w:r w:rsidRPr="00731A20">
              <w:rPr>
                <w:color w:val="9BBB59" w:themeColor="accent3"/>
                <w:sz w:val="16"/>
                <w:szCs w:val="16"/>
                <w:lang w:val="en-US"/>
              </w:rPr>
              <w:t>Good</w:t>
            </w:r>
          </w:p>
        </w:tc>
        <w:tc>
          <w:tcPr>
            <w:tcW w:w="355" w:type="pct"/>
            <w:vAlign w:val="center"/>
          </w:tcPr>
          <w:p w:rsidR="006A30BF" w:rsidRPr="00B56AAB" w:rsidRDefault="006A30BF" w:rsidP="006E5B0B">
            <w:pPr>
              <w:jc w:val="center"/>
              <w:rPr>
                <w:sz w:val="16"/>
                <w:szCs w:val="16"/>
                <w:lang w:val="en-US"/>
              </w:rPr>
            </w:pPr>
            <w:proofErr w:type="spellStart"/>
            <w:r w:rsidRPr="00731A20">
              <w:rPr>
                <w:color w:val="FFC000"/>
                <w:sz w:val="16"/>
                <w:szCs w:val="16"/>
                <w:lang w:val="en-US"/>
              </w:rPr>
              <w:t>Interm</w:t>
            </w:r>
            <w:proofErr w:type="spellEnd"/>
          </w:p>
        </w:tc>
        <w:tc>
          <w:tcPr>
            <w:tcW w:w="355" w:type="pct"/>
            <w:vAlign w:val="center"/>
          </w:tcPr>
          <w:p w:rsidR="006A30BF" w:rsidRPr="00B56AAB" w:rsidRDefault="006A30BF" w:rsidP="006E5B0B">
            <w:pPr>
              <w:jc w:val="center"/>
              <w:rPr>
                <w:sz w:val="16"/>
                <w:szCs w:val="16"/>
                <w:highlight w:val="darkGreen"/>
                <w:lang w:val="en-US"/>
              </w:rPr>
            </w:pPr>
            <w:r w:rsidRPr="00B56AAB">
              <w:rPr>
                <w:sz w:val="16"/>
                <w:szCs w:val="16"/>
                <w:highlight w:val="green"/>
                <w:lang w:val="en-US"/>
              </w:rPr>
              <w:t>Best</w:t>
            </w:r>
          </w:p>
        </w:tc>
        <w:tc>
          <w:tcPr>
            <w:tcW w:w="355" w:type="pct"/>
            <w:vAlign w:val="center"/>
          </w:tcPr>
          <w:p w:rsidR="006A30BF" w:rsidRPr="00B56AAB" w:rsidRDefault="006A30BF" w:rsidP="006E5B0B">
            <w:pPr>
              <w:jc w:val="center"/>
              <w:rPr>
                <w:sz w:val="16"/>
                <w:szCs w:val="16"/>
                <w:lang w:val="en-US"/>
              </w:rPr>
            </w:pPr>
            <w:proofErr w:type="spellStart"/>
            <w:r w:rsidRPr="00055508">
              <w:rPr>
                <w:color w:val="FFC000"/>
                <w:sz w:val="16"/>
                <w:szCs w:val="16"/>
                <w:lang w:val="en-US"/>
              </w:rPr>
              <w:t>Interm</w:t>
            </w:r>
            <w:proofErr w:type="spellEnd"/>
          </w:p>
        </w:tc>
        <w:tc>
          <w:tcPr>
            <w:tcW w:w="355" w:type="pct"/>
            <w:vAlign w:val="center"/>
          </w:tcPr>
          <w:p w:rsidR="006A30BF" w:rsidRPr="00B56AAB" w:rsidRDefault="006A30BF" w:rsidP="006E5B0B">
            <w:pPr>
              <w:jc w:val="center"/>
              <w:rPr>
                <w:sz w:val="16"/>
                <w:szCs w:val="16"/>
                <w:highlight w:val="red"/>
                <w:lang w:val="en-US"/>
              </w:rPr>
            </w:pPr>
            <w:r w:rsidRPr="00167BEB">
              <w:rPr>
                <w:color w:val="FF0000"/>
                <w:sz w:val="16"/>
                <w:szCs w:val="16"/>
                <w:lang w:val="en-US"/>
              </w:rPr>
              <w:t>Bad</w:t>
            </w:r>
          </w:p>
        </w:tc>
        <w:tc>
          <w:tcPr>
            <w:tcW w:w="355" w:type="pct"/>
            <w:vAlign w:val="center"/>
          </w:tcPr>
          <w:p w:rsidR="006A30BF" w:rsidRPr="00B56AAB" w:rsidRDefault="006A30BF" w:rsidP="006E5B0B">
            <w:pPr>
              <w:jc w:val="center"/>
              <w:rPr>
                <w:sz w:val="16"/>
                <w:szCs w:val="16"/>
                <w:highlight w:val="red"/>
                <w:lang w:val="en-US"/>
              </w:rPr>
            </w:pPr>
            <w:r w:rsidRPr="00167BEB">
              <w:rPr>
                <w:color w:val="FF0000"/>
                <w:sz w:val="16"/>
                <w:szCs w:val="16"/>
                <w:lang w:val="en-US"/>
              </w:rPr>
              <w:t>Bad</w:t>
            </w:r>
          </w:p>
        </w:tc>
        <w:tc>
          <w:tcPr>
            <w:tcW w:w="355" w:type="pct"/>
            <w:vAlign w:val="center"/>
          </w:tcPr>
          <w:p w:rsidR="006A30BF" w:rsidRPr="00B56AAB" w:rsidRDefault="006A30BF" w:rsidP="006E5B0B">
            <w:pPr>
              <w:jc w:val="center"/>
              <w:rPr>
                <w:sz w:val="16"/>
                <w:szCs w:val="16"/>
                <w:highlight w:val="red"/>
                <w:lang w:val="en-US"/>
              </w:rPr>
            </w:pPr>
            <w:r w:rsidRPr="00167BEB">
              <w:rPr>
                <w:color w:val="FF0000"/>
                <w:sz w:val="16"/>
                <w:szCs w:val="16"/>
                <w:lang w:val="en-US"/>
              </w:rPr>
              <w:t>Bad</w:t>
            </w:r>
          </w:p>
        </w:tc>
        <w:tc>
          <w:tcPr>
            <w:tcW w:w="355" w:type="pct"/>
            <w:vAlign w:val="center"/>
          </w:tcPr>
          <w:p w:rsidR="006A30BF" w:rsidRPr="00B56AAB" w:rsidRDefault="006A30BF" w:rsidP="006E5B0B">
            <w:pPr>
              <w:jc w:val="center"/>
              <w:rPr>
                <w:sz w:val="16"/>
                <w:szCs w:val="16"/>
                <w:highlight w:val="darkGreen"/>
                <w:lang w:val="en-US"/>
              </w:rPr>
            </w:pPr>
            <w:proofErr w:type="spellStart"/>
            <w:r w:rsidRPr="00F81A9C">
              <w:rPr>
                <w:color w:val="FFC000"/>
                <w:sz w:val="16"/>
                <w:szCs w:val="16"/>
                <w:lang w:val="en-US"/>
              </w:rPr>
              <w:t>Interm</w:t>
            </w:r>
            <w:proofErr w:type="spellEnd"/>
          </w:p>
        </w:tc>
        <w:tc>
          <w:tcPr>
            <w:tcW w:w="355" w:type="pct"/>
            <w:vAlign w:val="center"/>
          </w:tcPr>
          <w:p w:rsidR="006A30BF" w:rsidRPr="00B56AAB" w:rsidRDefault="006A30BF" w:rsidP="006E5B0B">
            <w:pPr>
              <w:jc w:val="center"/>
              <w:rPr>
                <w:sz w:val="16"/>
                <w:szCs w:val="16"/>
                <w:highlight w:val="darkGreen"/>
                <w:lang w:val="en-US"/>
              </w:rPr>
            </w:pPr>
            <w:r w:rsidRPr="00F14523">
              <w:rPr>
                <w:color w:val="9BBB59" w:themeColor="accent3"/>
                <w:sz w:val="16"/>
                <w:szCs w:val="16"/>
                <w:lang w:val="en-US"/>
              </w:rPr>
              <w:t>Good</w:t>
            </w:r>
          </w:p>
        </w:tc>
        <w:tc>
          <w:tcPr>
            <w:tcW w:w="355" w:type="pct"/>
            <w:vAlign w:val="center"/>
          </w:tcPr>
          <w:p w:rsidR="006A30BF" w:rsidRPr="00B56AAB" w:rsidRDefault="006A30BF" w:rsidP="006E5B0B">
            <w:pPr>
              <w:jc w:val="center"/>
              <w:rPr>
                <w:sz w:val="16"/>
                <w:szCs w:val="16"/>
                <w:highlight w:val="darkGreen"/>
                <w:lang w:val="en-US"/>
              </w:rPr>
            </w:pPr>
            <w:r w:rsidRPr="00F81A9C">
              <w:rPr>
                <w:color w:val="9BBB59" w:themeColor="accent3"/>
                <w:sz w:val="16"/>
                <w:szCs w:val="16"/>
                <w:lang w:val="en-US"/>
              </w:rPr>
              <w:t>Good</w:t>
            </w:r>
          </w:p>
        </w:tc>
        <w:tc>
          <w:tcPr>
            <w:tcW w:w="355" w:type="pct"/>
            <w:vAlign w:val="center"/>
          </w:tcPr>
          <w:p w:rsidR="006A30BF" w:rsidRPr="00B56AAB" w:rsidRDefault="006A30BF" w:rsidP="006E5B0B">
            <w:pPr>
              <w:jc w:val="center"/>
              <w:rPr>
                <w:sz w:val="16"/>
                <w:szCs w:val="16"/>
              </w:rPr>
            </w:pPr>
            <w:proofErr w:type="spellStart"/>
            <w:r w:rsidRPr="008F1509">
              <w:rPr>
                <w:color w:val="FFC000"/>
                <w:sz w:val="16"/>
                <w:szCs w:val="16"/>
                <w:lang w:val="en-US"/>
              </w:rPr>
              <w:t>Interm</w:t>
            </w:r>
            <w:proofErr w:type="spellEnd"/>
          </w:p>
        </w:tc>
        <w:tc>
          <w:tcPr>
            <w:tcW w:w="355" w:type="pct"/>
            <w:vAlign w:val="center"/>
          </w:tcPr>
          <w:p w:rsidR="006A30BF" w:rsidRPr="00B56AAB" w:rsidRDefault="006A30BF" w:rsidP="006E5B0B">
            <w:pPr>
              <w:jc w:val="center"/>
              <w:rPr>
                <w:sz w:val="16"/>
                <w:szCs w:val="16"/>
              </w:rPr>
            </w:pPr>
            <w:proofErr w:type="spellStart"/>
            <w:r w:rsidRPr="008F1509">
              <w:rPr>
                <w:color w:val="FFC000"/>
                <w:sz w:val="16"/>
                <w:szCs w:val="16"/>
                <w:lang w:val="en-US"/>
              </w:rPr>
              <w:t>Interm</w:t>
            </w:r>
            <w:proofErr w:type="spellEnd"/>
          </w:p>
        </w:tc>
      </w:tr>
      <w:tr w:rsidR="006A30BF" w:rsidRPr="00B56AAB" w:rsidTr="006E5B0B">
        <w:trPr>
          <w:trHeight w:val="330"/>
        </w:trPr>
        <w:tc>
          <w:tcPr>
            <w:tcW w:w="745" w:type="pct"/>
            <w:vAlign w:val="center"/>
          </w:tcPr>
          <w:p w:rsidR="006A30BF" w:rsidRPr="00B56AAB" w:rsidRDefault="006A30BF" w:rsidP="006E5B0B">
            <w:pPr>
              <w:rPr>
                <w:sz w:val="16"/>
                <w:szCs w:val="16"/>
                <w:lang w:val="en-US"/>
              </w:rPr>
            </w:pPr>
            <w:r w:rsidRPr="00B56AAB">
              <w:rPr>
                <w:sz w:val="16"/>
                <w:szCs w:val="16"/>
                <w:lang w:val="en-US"/>
              </w:rPr>
              <w:t>Downgrade</w:t>
            </w:r>
            <w:r>
              <w:rPr>
                <w:sz w:val="16"/>
                <w:szCs w:val="16"/>
                <w:lang w:val="en-US"/>
              </w:rPr>
              <w:t>s</w:t>
            </w:r>
            <w:r w:rsidRPr="00B56AAB">
              <w:rPr>
                <w:sz w:val="16"/>
                <w:szCs w:val="16"/>
                <w:lang w:val="en-US"/>
              </w:rPr>
              <w:t xml:space="preserve"> (</w:t>
            </w:r>
            <w:r w:rsidRPr="00B56AAB">
              <w:rPr>
                <w:sz w:val="16"/>
                <w:szCs w:val="16"/>
                <w:lang w:val="en-US"/>
              </w:rPr>
              <w:fldChar w:fldCharType="begin"/>
            </w:r>
            <w:r w:rsidRPr="00B56AAB">
              <w:rPr>
                <w:sz w:val="16"/>
                <w:szCs w:val="16"/>
                <w:lang w:val="en-US"/>
              </w:rPr>
              <w:instrText xml:space="preserve"> REF _Ref520218443 \r \h  \* MERGEFORMAT </w:instrText>
            </w:r>
            <w:r w:rsidRPr="00B56AAB">
              <w:rPr>
                <w:sz w:val="16"/>
                <w:szCs w:val="16"/>
                <w:lang w:val="en-US"/>
              </w:rPr>
            </w:r>
            <w:r w:rsidRPr="00B56AAB">
              <w:rPr>
                <w:sz w:val="16"/>
                <w:szCs w:val="16"/>
                <w:lang w:val="en-US"/>
              </w:rPr>
              <w:fldChar w:fldCharType="separate"/>
            </w:r>
            <w:r w:rsidRPr="00B56AAB">
              <w:rPr>
                <w:sz w:val="16"/>
                <w:szCs w:val="16"/>
                <w:lang w:val="en-US"/>
              </w:rPr>
              <w:t>d.1</w:t>
            </w:r>
            <w:r w:rsidRPr="00B56AAB">
              <w:rPr>
                <w:sz w:val="16"/>
                <w:szCs w:val="16"/>
                <w:lang w:val="en-US"/>
              </w:rPr>
              <w:fldChar w:fldCharType="end"/>
            </w:r>
            <w:r w:rsidRPr="00B56AAB">
              <w:rPr>
                <w:sz w:val="16"/>
                <w:szCs w:val="16"/>
                <w:lang w:val="en-US"/>
              </w:rPr>
              <w:t>)</w:t>
            </w:r>
          </w:p>
        </w:tc>
        <w:tc>
          <w:tcPr>
            <w:tcW w:w="355" w:type="pct"/>
            <w:vAlign w:val="center"/>
          </w:tcPr>
          <w:p w:rsidR="006A30BF" w:rsidRPr="00B56AAB" w:rsidRDefault="006A30BF" w:rsidP="006E5B0B">
            <w:pPr>
              <w:jc w:val="center"/>
              <w:rPr>
                <w:sz w:val="16"/>
                <w:szCs w:val="16"/>
                <w:lang w:val="en-US"/>
              </w:rPr>
            </w:pPr>
            <w:proofErr w:type="spellStart"/>
            <w:r w:rsidRPr="00EE5E51">
              <w:rPr>
                <w:color w:val="FFC000"/>
                <w:sz w:val="16"/>
                <w:szCs w:val="16"/>
                <w:lang w:val="en-US"/>
              </w:rPr>
              <w:t>Interm</w:t>
            </w:r>
            <w:proofErr w:type="spellEnd"/>
          </w:p>
        </w:tc>
        <w:tc>
          <w:tcPr>
            <w:tcW w:w="355" w:type="pct"/>
            <w:vAlign w:val="center"/>
          </w:tcPr>
          <w:p w:rsidR="006A30BF" w:rsidRPr="00B56AAB" w:rsidRDefault="006A30BF" w:rsidP="006E5B0B">
            <w:pPr>
              <w:jc w:val="center"/>
              <w:rPr>
                <w:sz w:val="16"/>
                <w:szCs w:val="16"/>
                <w:lang w:val="en-US"/>
              </w:rPr>
            </w:pPr>
            <w:proofErr w:type="spellStart"/>
            <w:r w:rsidRPr="00EE5E51">
              <w:rPr>
                <w:color w:val="FFC000"/>
                <w:sz w:val="16"/>
                <w:szCs w:val="16"/>
                <w:lang w:val="en-US"/>
              </w:rPr>
              <w:t>Interm</w:t>
            </w:r>
            <w:proofErr w:type="spellEnd"/>
          </w:p>
        </w:tc>
        <w:tc>
          <w:tcPr>
            <w:tcW w:w="355" w:type="pct"/>
            <w:vAlign w:val="center"/>
          </w:tcPr>
          <w:p w:rsidR="006A30BF" w:rsidRPr="00B56AAB" w:rsidRDefault="006A30BF" w:rsidP="006E5B0B">
            <w:pPr>
              <w:jc w:val="center"/>
              <w:rPr>
                <w:sz w:val="16"/>
                <w:szCs w:val="16"/>
                <w:highlight w:val="darkGreen"/>
                <w:lang w:val="en-US"/>
              </w:rPr>
            </w:pPr>
            <w:r w:rsidRPr="004104CB">
              <w:rPr>
                <w:color w:val="9BBB59" w:themeColor="accent3"/>
                <w:sz w:val="16"/>
                <w:szCs w:val="16"/>
                <w:lang w:val="en-US"/>
              </w:rPr>
              <w:t>Good</w:t>
            </w:r>
          </w:p>
        </w:tc>
        <w:tc>
          <w:tcPr>
            <w:tcW w:w="355" w:type="pct"/>
            <w:vAlign w:val="center"/>
          </w:tcPr>
          <w:p w:rsidR="006A30BF" w:rsidRPr="00B56AAB" w:rsidRDefault="006A30BF" w:rsidP="006E5B0B">
            <w:pPr>
              <w:jc w:val="center"/>
              <w:rPr>
                <w:sz w:val="16"/>
                <w:szCs w:val="16"/>
                <w:lang w:val="en-US"/>
              </w:rPr>
            </w:pPr>
            <w:proofErr w:type="spellStart"/>
            <w:r w:rsidRPr="00055508">
              <w:rPr>
                <w:color w:val="FFC000"/>
                <w:sz w:val="16"/>
                <w:szCs w:val="16"/>
                <w:lang w:val="en-US"/>
              </w:rPr>
              <w:t>Interm</w:t>
            </w:r>
            <w:proofErr w:type="spellEnd"/>
          </w:p>
        </w:tc>
        <w:tc>
          <w:tcPr>
            <w:tcW w:w="355" w:type="pct"/>
            <w:vAlign w:val="center"/>
          </w:tcPr>
          <w:p w:rsidR="006A30BF" w:rsidRPr="00B56AAB" w:rsidRDefault="006A30BF" w:rsidP="006E5B0B">
            <w:pPr>
              <w:jc w:val="center"/>
              <w:rPr>
                <w:sz w:val="16"/>
                <w:szCs w:val="16"/>
                <w:highlight w:val="red"/>
                <w:lang w:val="en-US"/>
              </w:rPr>
            </w:pPr>
            <w:r w:rsidRPr="00167BEB">
              <w:rPr>
                <w:color w:val="FF0000"/>
                <w:sz w:val="16"/>
                <w:szCs w:val="16"/>
                <w:lang w:val="en-US"/>
              </w:rPr>
              <w:t>Bad</w:t>
            </w:r>
          </w:p>
        </w:tc>
        <w:tc>
          <w:tcPr>
            <w:tcW w:w="355" w:type="pct"/>
            <w:vAlign w:val="center"/>
          </w:tcPr>
          <w:p w:rsidR="006A30BF" w:rsidRPr="00B56AAB" w:rsidRDefault="006A30BF" w:rsidP="006E5B0B">
            <w:pPr>
              <w:jc w:val="center"/>
              <w:rPr>
                <w:sz w:val="16"/>
                <w:szCs w:val="16"/>
                <w:highlight w:val="red"/>
                <w:lang w:val="en-US"/>
              </w:rPr>
            </w:pPr>
            <w:r w:rsidRPr="00167BEB">
              <w:rPr>
                <w:color w:val="FF0000"/>
                <w:sz w:val="16"/>
                <w:szCs w:val="16"/>
                <w:lang w:val="en-US"/>
              </w:rPr>
              <w:t>Bad</w:t>
            </w:r>
          </w:p>
        </w:tc>
        <w:tc>
          <w:tcPr>
            <w:tcW w:w="355" w:type="pct"/>
            <w:vAlign w:val="center"/>
          </w:tcPr>
          <w:p w:rsidR="006A30BF" w:rsidRPr="00B56AAB" w:rsidRDefault="006A30BF" w:rsidP="006E5B0B">
            <w:pPr>
              <w:jc w:val="center"/>
              <w:rPr>
                <w:sz w:val="16"/>
                <w:szCs w:val="16"/>
                <w:highlight w:val="red"/>
                <w:lang w:val="en-US"/>
              </w:rPr>
            </w:pPr>
            <w:r w:rsidRPr="00167BEB">
              <w:rPr>
                <w:color w:val="FF0000"/>
                <w:sz w:val="16"/>
                <w:szCs w:val="16"/>
                <w:lang w:val="en-US"/>
              </w:rPr>
              <w:t>Bad</w:t>
            </w:r>
          </w:p>
        </w:tc>
        <w:tc>
          <w:tcPr>
            <w:tcW w:w="355" w:type="pct"/>
            <w:vAlign w:val="center"/>
          </w:tcPr>
          <w:p w:rsidR="006A30BF" w:rsidRPr="00B56AAB" w:rsidRDefault="006A30BF" w:rsidP="006E5B0B">
            <w:pPr>
              <w:jc w:val="center"/>
              <w:rPr>
                <w:sz w:val="16"/>
                <w:szCs w:val="16"/>
                <w:highlight w:val="darkGreen"/>
                <w:lang w:val="en-US"/>
              </w:rPr>
            </w:pPr>
            <w:r w:rsidRPr="00F81A9C">
              <w:rPr>
                <w:color w:val="FF0000"/>
                <w:sz w:val="16"/>
                <w:szCs w:val="16"/>
                <w:lang w:val="en-US"/>
              </w:rPr>
              <w:t>Bad</w:t>
            </w:r>
          </w:p>
        </w:tc>
        <w:tc>
          <w:tcPr>
            <w:tcW w:w="355" w:type="pct"/>
            <w:vAlign w:val="center"/>
          </w:tcPr>
          <w:p w:rsidR="006A30BF" w:rsidRPr="00B56AAB" w:rsidRDefault="006A30BF" w:rsidP="006E5B0B">
            <w:pPr>
              <w:jc w:val="center"/>
              <w:rPr>
                <w:sz w:val="16"/>
                <w:szCs w:val="16"/>
                <w:highlight w:val="darkGreen"/>
                <w:lang w:val="en-US"/>
              </w:rPr>
            </w:pPr>
            <w:r w:rsidRPr="00F14523">
              <w:rPr>
                <w:color w:val="9BBB59" w:themeColor="accent3"/>
                <w:sz w:val="16"/>
                <w:szCs w:val="16"/>
                <w:lang w:val="en-US"/>
              </w:rPr>
              <w:t>Good</w:t>
            </w:r>
          </w:p>
        </w:tc>
        <w:tc>
          <w:tcPr>
            <w:tcW w:w="355" w:type="pct"/>
            <w:vAlign w:val="center"/>
          </w:tcPr>
          <w:p w:rsidR="006A30BF" w:rsidRPr="00B56AAB" w:rsidRDefault="006A30BF" w:rsidP="006E5B0B">
            <w:pPr>
              <w:jc w:val="center"/>
              <w:rPr>
                <w:sz w:val="16"/>
                <w:szCs w:val="16"/>
                <w:highlight w:val="darkGreen"/>
                <w:lang w:val="en-US"/>
              </w:rPr>
            </w:pPr>
            <w:r w:rsidRPr="00B56AAB">
              <w:rPr>
                <w:sz w:val="16"/>
                <w:szCs w:val="16"/>
                <w:highlight w:val="green"/>
                <w:lang w:val="en-US"/>
              </w:rPr>
              <w:t>Best</w:t>
            </w:r>
          </w:p>
        </w:tc>
        <w:tc>
          <w:tcPr>
            <w:tcW w:w="355" w:type="pct"/>
            <w:vAlign w:val="center"/>
          </w:tcPr>
          <w:p w:rsidR="006A30BF" w:rsidRPr="00B56AAB" w:rsidRDefault="006A30BF" w:rsidP="006E5B0B">
            <w:pPr>
              <w:jc w:val="center"/>
              <w:rPr>
                <w:sz w:val="16"/>
                <w:szCs w:val="16"/>
              </w:rPr>
            </w:pPr>
            <w:proofErr w:type="spellStart"/>
            <w:r w:rsidRPr="008F1509">
              <w:rPr>
                <w:color w:val="FFC000"/>
                <w:sz w:val="16"/>
                <w:szCs w:val="16"/>
                <w:lang w:val="en-US"/>
              </w:rPr>
              <w:t>Interm</w:t>
            </w:r>
            <w:proofErr w:type="spellEnd"/>
          </w:p>
        </w:tc>
        <w:tc>
          <w:tcPr>
            <w:tcW w:w="355" w:type="pct"/>
            <w:vAlign w:val="center"/>
          </w:tcPr>
          <w:p w:rsidR="006A30BF" w:rsidRPr="00B56AAB" w:rsidRDefault="006A30BF" w:rsidP="006E5B0B">
            <w:pPr>
              <w:jc w:val="center"/>
              <w:rPr>
                <w:sz w:val="16"/>
                <w:szCs w:val="16"/>
              </w:rPr>
            </w:pPr>
            <w:proofErr w:type="spellStart"/>
            <w:r w:rsidRPr="008F1509">
              <w:rPr>
                <w:color w:val="FFC000"/>
                <w:sz w:val="16"/>
                <w:szCs w:val="16"/>
                <w:lang w:val="en-US"/>
              </w:rPr>
              <w:t>Interm</w:t>
            </w:r>
            <w:proofErr w:type="spellEnd"/>
          </w:p>
        </w:tc>
      </w:tr>
      <w:tr w:rsidR="006A30BF" w:rsidRPr="00B56AAB" w:rsidTr="006E5B0B">
        <w:trPr>
          <w:trHeight w:val="330"/>
        </w:trPr>
        <w:tc>
          <w:tcPr>
            <w:tcW w:w="745" w:type="pct"/>
            <w:vAlign w:val="center"/>
          </w:tcPr>
          <w:p w:rsidR="006A30BF" w:rsidRPr="00B56AAB" w:rsidRDefault="006A30BF" w:rsidP="006E5B0B">
            <w:pPr>
              <w:rPr>
                <w:sz w:val="16"/>
                <w:szCs w:val="16"/>
                <w:lang w:val="en-US"/>
              </w:rPr>
            </w:pPr>
            <w:r>
              <w:rPr>
                <w:sz w:val="16"/>
                <w:szCs w:val="16"/>
                <w:lang w:val="en-US"/>
              </w:rPr>
              <w:t xml:space="preserve">2Y </w:t>
            </w:r>
            <w:r w:rsidRPr="00B56AAB">
              <w:rPr>
                <w:sz w:val="16"/>
                <w:szCs w:val="16"/>
                <w:lang w:val="en-US"/>
              </w:rPr>
              <w:t>default rate (</w:t>
            </w:r>
            <w:r w:rsidRPr="00B56AAB">
              <w:rPr>
                <w:sz w:val="16"/>
                <w:szCs w:val="16"/>
                <w:lang w:val="en-US"/>
              </w:rPr>
              <w:fldChar w:fldCharType="begin"/>
            </w:r>
            <w:r w:rsidRPr="00B56AAB">
              <w:rPr>
                <w:sz w:val="16"/>
                <w:szCs w:val="16"/>
                <w:lang w:val="en-US"/>
              </w:rPr>
              <w:instrText xml:space="preserve"> REF _Ref520218458 \r \h  \* MERGEFORMAT </w:instrText>
            </w:r>
            <w:r w:rsidRPr="00B56AAB">
              <w:rPr>
                <w:sz w:val="16"/>
                <w:szCs w:val="16"/>
                <w:lang w:val="en-US"/>
              </w:rPr>
            </w:r>
            <w:r w:rsidRPr="00B56AAB">
              <w:rPr>
                <w:sz w:val="16"/>
                <w:szCs w:val="16"/>
                <w:lang w:val="en-US"/>
              </w:rPr>
              <w:fldChar w:fldCharType="separate"/>
            </w:r>
            <w:r w:rsidRPr="00B56AAB">
              <w:rPr>
                <w:sz w:val="16"/>
                <w:szCs w:val="16"/>
                <w:lang w:val="en-US"/>
              </w:rPr>
              <w:t>d.2</w:t>
            </w:r>
            <w:r w:rsidRPr="00B56AAB">
              <w:rPr>
                <w:sz w:val="16"/>
                <w:szCs w:val="16"/>
                <w:lang w:val="en-US"/>
              </w:rPr>
              <w:fldChar w:fldCharType="end"/>
            </w:r>
            <w:r w:rsidRPr="00B56AAB">
              <w:rPr>
                <w:sz w:val="16"/>
                <w:szCs w:val="16"/>
                <w:lang w:val="en-US"/>
              </w:rPr>
              <w:t>)</w:t>
            </w:r>
          </w:p>
        </w:tc>
        <w:tc>
          <w:tcPr>
            <w:tcW w:w="355" w:type="pct"/>
            <w:vAlign w:val="center"/>
          </w:tcPr>
          <w:p w:rsidR="006A30BF" w:rsidRPr="00B56AAB" w:rsidRDefault="006A30BF" w:rsidP="006E5B0B">
            <w:pPr>
              <w:jc w:val="center"/>
              <w:rPr>
                <w:sz w:val="16"/>
                <w:szCs w:val="16"/>
              </w:rPr>
            </w:pPr>
            <w:proofErr w:type="spellStart"/>
            <w:r w:rsidRPr="00EE5E51">
              <w:rPr>
                <w:color w:val="FFC000"/>
                <w:sz w:val="16"/>
                <w:szCs w:val="16"/>
                <w:lang w:val="en-US"/>
              </w:rPr>
              <w:t>Interm</w:t>
            </w:r>
            <w:proofErr w:type="spellEnd"/>
          </w:p>
        </w:tc>
        <w:tc>
          <w:tcPr>
            <w:tcW w:w="355" w:type="pct"/>
            <w:vAlign w:val="center"/>
          </w:tcPr>
          <w:p w:rsidR="006A30BF" w:rsidRPr="00B56AAB" w:rsidRDefault="006A30BF" w:rsidP="006E5B0B">
            <w:pPr>
              <w:jc w:val="center"/>
              <w:rPr>
                <w:sz w:val="16"/>
                <w:szCs w:val="16"/>
              </w:rPr>
            </w:pPr>
            <w:proofErr w:type="spellStart"/>
            <w:r w:rsidRPr="00EE5E51">
              <w:rPr>
                <w:color w:val="FFC000"/>
                <w:sz w:val="16"/>
                <w:szCs w:val="16"/>
                <w:lang w:val="en-US"/>
              </w:rPr>
              <w:t>Interm</w:t>
            </w:r>
            <w:proofErr w:type="spellEnd"/>
          </w:p>
        </w:tc>
        <w:tc>
          <w:tcPr>
            <w:tcW w:w="355" w:type="pct"/>
            <w:vAlign w:val="center"/>
          </w:tcPr>
          <w:p w:rsidR="006A30BF" w:rsidRPr="00B56AAB" w:rsidRDefault="006A30BF" w:rsidP="006E5B0B">
            <w:pPr>
              <w:jc w:val="center"/>
              <w:rPr>
                <w:sz w:val="16"/>
                <w:szCs w:val="16"/>
              </w:rPr>
            </w:pPr>
            <w:r w:rsidRPr="004104CB">
              <w:rPr>
                <w:color w:val="9BBB59" w:themeColor="accent3"/>
                <w:sz w:val="16"/>
                <w:szCs w:val="16"/>
                <w:lang w:val="en-US"/>
              </w:rPr>
              <w:t>Good</w:t>
            </w:r>
          </w:p>
        </w:tc>
        <w:tc>
          <w:tcPr>
            <w:tcW w:w="355" w:type="pct"/>
            <w:vAlign w:val="center"/>
          </w:tcPr>
          <w:p w:rsidR="006A30BF" w:rsidRPr="00B56AAB" w:rsidRDefault="006A30BF" w:rsidP="006E5B0B">
            <w:pPr>
              <w:jc w:val="center"/>
              <w:rPr>
                <w:sz w:val="16"/>
                <w:szCs w:val="16"/>
              </w:rPr>
            </w:pPr>
            <w:r w:rsidRPr="00B56AAB">
              <w:rPr>
                <w:sz w:val="16"/>
                <w:szCs w:val="16"/>
                <w:highlight w:val="green"/>
                <w:lang w:val="en-US"/>
              </w:rPr>
              <w:t>Best</w:t>
            </w:r>
          </w:p>
        </w:tc>
        <w:tc>
          <w:tcPr>
            <w:tcW w:w="355" w:type="pct"/>
            <w:vAlign w:val="center"/>
          </w:tcPr>
          <w:p w:rsidR="006A30BF" w:rsidRPr="00B56AAB" w:rsidRDefault="006A30BF" w:rsidP="006E5B0B">
            <w:pPr>
              <w:jc w:val="center"/>
              <w:rPr>
                <w:sz w:val="16"/>
                <w:szCs w:val="16"/>
                <w:highlight w:val="red"/>
                <w:lang w:val="en-US"/>
              </w:rPr>
            </w:pPr>
            <w:r w:rsidRPr="00167BEB">
              <w:rPr>
                <w:color w:val="FF0000"/>
                <w:sz w:val="16"/>
                <w:szCs w:val="16"/>
                <w:lang w:val="en-US"/>
              </w:rPr>
              <w:t>Bad</w:t>
            </w:r>
          </w:p>
        </w:tc>
        <w:tc>
          <w:tcPr>
            <w:tcW w:w="355" w:type="pct"/>
            <w:vAlign w:val="center"/>
          </w:tcPr>
          <w:p w:rsidR="006A30BF" w:rsidRPr="00B56AAB" w:rsidRDefault="006A30BF" w:rsidP="006E5B0B">
            <w:pPr>
              <w:jc w:val="center"/>
              <w:rPr>
                <w:sz w:val="16"/>
                <w:szCs w:val="16"/>
                <w:highlight w:val="red"/>
                <w:lang w:val="en-US"/>
              </w:rPr>
            </w:pPr>
            <w:r w:rsidRPr="00167BEB">
              <w:rPr>
                <w:color w:val="FF0000"/>
                <w:sz w:val="16"/>
                <w:szCs w:val="16"/>
                <w:lang w:val="en-US"/>
              </w:rPr>
              <w:t>Bad</w:t>
            </w:r>
          </w:p>
        </w:tc>
        <w:tc>
          <w:tcPr>
            <w:tcW w:w="355" w:type="pct"/>
            <w:vAlign w:val="center"/>
          </w:tcPr>
          <w:p w:rsidR="006A30BF" w:rsidRPr="00B56AAB" w:rsidRDefault="006A30BF" w:rsidP="006E5B0B">
            <w:pPr>
              <w:jc w:val="center"/>
              <w:rPr>
                <w:sz w:val="16"/>
                <w:szCs w:val="16"/>
                <w:highlight w:val="red"/>
                <w:lang w:val="en-US"/>
              </w:rPr>
            </w:pPr>
            <w:r w:rsidRPr="00167BEB">
              <w:rPr>
                <w:color w:val="FF0000"/>
                <w:sz w:val="16"/>
                <w:szCs w:val="16"/>
                <w:lang w:val="en-US"/>
              </w:rPr>
              <w:t>Bad</w:t>
            </w:r>
          </w:p>
        </w:tc>
        <w:tc>
          <w:tcPr>
            <w:tcW w:w="355" w:type="pct"/>
            <w:vAlign w:val="center"/>
          </w:tcPr>
          <w:p w:rsidR="006A30BF" w:rsidRPr="00B56AAB" w:rsidRDefault="006A30BF" w:rsidP="006E5B0B">
            <w:pPr>
              <w:jc w:val="center"/>
              <w:rPr>
                <w:sz w:val="16"/>
                <w:szCs w:val="16"/>
                <w:highlight w:val="darkGreen"/>
                <w:lang w:val="en-US"/>
              </w:rPr>
            </w:pPr>
            <w:proofErr w:type="spellStart"/>
            <w:r w:rsidRPr="00F81A9C">
              <w:rPr>
                <w:color w:val="FFC000"/>
                <w:sz w:val="16"/>
                <w:szCs w:val="16"/>
                <w:lang w:val="en-US"/>
              </w:rPr>
              <w:t>Interm</w:t>
            </w:r>
            <w:proofErr w:type="spellEnd"/>
          </w:p>
        </w:tc>
        <w:tc>
          <w:tcPr>
            <w:tcW w:w="355" w:type="pct"/>
            <w:vAlign w:val="center"/>
          </w:tcPr>
          <w:p w:rsidR="006A30BF" w:rsidRPr="00B56AAB" w:rsidRDefault="006A30BF" w:rsidP="006E5B0B">
            <w:pPr>
              <w:jc w:val="center"/>
              <w:rPr>
                <w:sz w:val="16"/>
                <w:szCs w:val="16"/>
              </w:rPr>
            </w:pPr>
            <w:r w:rsidRPr="00F14523">
              <w:rPr>
                <w:color w:val="9BBB59" w:themeColor="accent3"/>
                <w:sz w:val="16"/>
                <w:szCs w:val="16"/>
                <w:lang w:val="en-US"/>
              </w:rPr>
              <w:t>Good</w:t>
            </w:r>
          </w:p>
        </w:tc>
        <w:tc>
          <w:tcPr>
            <w:tcW w:w="355" w:type="pct"/>
            <w:vAlign w:val="center"/>
          </w:tcPr>
          <w:p w:rsidR="006A30BF" w:rsidRPr="00B56AAB" w:rsidRDefault="006A30BF" w:rsidP="006E5B0B">
            <w:pPr>
              <w:jc w:val="center"/>
              <w:rPr>
                <w:sz w:val="16"/>
                <w:szCs w:val="16"/>
              </w:rPr>
            </w:pPr>
            <w:r w:rsidRPr="00F81A9C">
              <w:rPr>
                <w:color w:val="9BBB59" w:themeColor="accent3"/>
                <w:sz w:val="16"/>
                <w:szCs w:val="16"/>
                <w:lang w:val="en-US"/>
              </w:rPr>
              <w:t>Good</w:t>
            </w:r>
          </w:p>
        </w:tc>
        <w:tc>
          <w:tcPr>
            <w:tcW w:w="355" w:type="pct"/>
            <w:vAlign w:val="center"/>
          </w:tcPr>
          <w:p w:rsidR="006A30BF" w:rsidRPr="00B56AAB" w:rsidRDefault="006A30BF" w:rsidP="006E5B0B">
            <w:pPr>
              <w:jc w:val="center"/>
              <w:rPr>
                <w:sz w:val="16"/>
                <w:szCs w:val="16"/>
              </w:rPr>
            </w:pPr>
            <w:proofErr w:type="spellStart"/>
            <w:r w:rsidRPr="008F1509">
              <w:rPr>
                <w:color w:val="FFC000"/>
                <w:sz w:val="16"/>
                <w:szCs w:val="16"/>
                <w:lang w:val="en-US"/>
              </w:rPr>
              <w:t>Interm</w:t>
            </w:r>
            <w:proofErr w:type="spellEnd"/>
          </w:p>
        </w:tc>
        <w:tc>
          <w:tcPr>
            <w:tcW w:w="355" w:type="pct"/>
            <w:vAlign w:val="center"/>
          </w:tcPr>
          <w:p w:rsidR="006A30BF" w:rsidRPr="00B56AAB" w:rsidRDefault="006A30BF" w:rsidP="006E5B0B">
            <w:pPr>
              <w:jc w:val="center"/>
              <w:rPr>
                <w:sz w:val="16"/>
                <w:szCs w:val="16"/>
              </w:rPr>
            </w:pPr>
            <w:proofErr w:type="spellStart"/>
            <w:r w:rsidRPr="008F1509">
              <w:rPr>
                <w:color w:val="FFC000"/>
                <w:sz w:val="16"/>
                <w:szCs w:val="16"/>
                <w:lang w:val="en-US"/>
              </w:rPr>
              <w:t>Interm</w:t>
            </w:r>
            <w:proofErr w:type="spellEnd"/>
          </w:p>
        </w:tc>
      </w:tr>
      <w:tr w:rsidR="006A30BF" w:rsidRPr="00B56AAB" w:rsidTr="006E5B0B">
        <w:trPr>
          <w:trHeight w:val="341"/>
        </w:trPr>
        <w:tc>
          <w:tcPr>
            <w:tcW w:w="745" w:type="pct"/>
            <w:vAlign w:val="center"/>
          </w:tcPr>
          <w:p w:rsidR="006A30BF" w:rsidRPr="00B56AAB" w:rsidRDefault="006A30BF" w:rsidP="006E5B0B">
            <w:pPr>
              <w:rPr>
                <w:sz w:val="16"/>
                <w:szCs w:val="16"/>
                <w:lang w:val="en-US"/>
              </w:rPr>
            </w:pPr>
            <w:r w:rsidRPr="00B56AAB">
              <w:rPr>
                <w:sz w:val="16"/>
                <w:szCs w:val="16"/>
                <w:lang w:val="en-US"/>
              </w:rPr>
              <w:t>Consistency (</w:t>
            </w:r>
            <w:r w:rsidRPr="00B56AAB">
              <w:rPr>
                <w:sz w:val="16"/>
                <w:szCs w:val="16"/>
                <w:lang w:val="en-US"/>
              </w:rPr>
              <w:fldChar w:fldCharType="begin"/>
            </w:r>
            <w:r w:rsidRPr="00B56AAB">
              <w:rPr>
                <w:sz w:val="16"/>
                <w:szCs w:val="16"/>
                <w:lang w:val="en-US"/>
              </w:rPr>
              <w:instrText xml:space="preserve"> REF _Ref520218492 \r \h  \* MERGEFORMAT </w:instrText>
            </w:r>
            <w:r w:rsidRPr="00B56AAB">
              <w:rPr>
                <w:sz w:val="16"/>
                <w:szCs w:val="16"/>
                <w:lang w:val="en-US"/>
              </w:rPr>
            </w:r>
            <w:r w:rsidRPr="00B56AAB">
              <w:rPr>
                <w:sz w:val="16"/>
                <w:szCs w:val="16"/>
                <w:lang w:val="en-US"/>
              </w:rPr>
              <w:fldChar w:fldCharType="separate"/>
            </w:r>
            <w:r w:rsidRPr="00B56AAB">
              <w:rPr>
                <w:sz w:val="16"/>
                <w:szCs w:val="16"/>
                <w:lang w:val="en-US"/>
              </w:rPr>
              <w:t>e</w:t>
            </w:r>
            <w:r w:rsidRPr="00B56AAB">
              <w:rPr>
                <w:sz w:val="16"/>
                <w:szCs w:val="16"/>
                <w:lang w:val="en-US"/>
              </w:rPr>
              <w:fldChar w:fldCharType="end"/>
            </w:r>
            <w:r w:rsidRPr="00B56AAB">
              <w:rPr>
                <w:sz w:val="16"/>
                <w:szCs w:val="16"/>
                <w:lang w:val="en-US"/>
              </w:rPr>
              <w:t>)</w:t>
            </w:r>
          </w:p>
        </w:tc>
        <w:tc>
          <w:tcPr>
            <w:tcW w:w="355" w:type="pct"/>
            <w:vAlign w:val="center"/>
          </w:tcPr>
          <w:p w:rsidR="006A30BF" w:rsidRPr="00B56AAB" w:rsidRDefault="006A30BF" w:rsidP="006E5B0B">
            <w:pPr>
              <w:jc w:val="center"/>
              <w:rPr>
                <w:sz w:val="16"/>
                <w:szCs w:val="16"/>
                <w:lang w:val="en-US"/>
              </w:rPr>
            </w:pPr>
            <w:proofErr w:type="spellStart"/>
            <w:r w:rsidRPr="00EE5E51">
              <w:rPr>
                <w:color w:val="FFC000"/>
                <w:sz w:val="16"/>
                <w:szCs w:val="16"/>
                <w:lang w:val="en-US"/>
              </w:rPr>
              <w:t>Interm</w:t>
            </w:r>
            <w:proofErr w:type="spellEnd"/>
          </w:p>
        </w:tc>
        <w:tc>
          <w:tcPr>
            <w:tcW w:w="355" w:type="pct"/>
            <w:vAlign w:val="center"/>
          </w:tcPr>
          <w:p w:rsidR="006A30BF" w:rsidRPr="00B56AAB" w:rsidRDefault="006A30BF" w:rsidP="006E5B0B">
            <w:pPr>
              <w:jc w:val="center"/>
              <w:rPr>
                <w:sz w:val="16"/>
                <w:szCs w:val="16"/>
                <w:lang w:val="en-US"/>
              </w:rPr>
            </w:pPr>
            <w:proofErr w:type="spellStart"/>
            <w:r w:rsidRPr="00EE5E51">
              <w:rPr>
                <w:color w:val="FFC000"/>
                <w:sz w:val="16"/>
                <w:szCs w:val="16"/>
                <w:lang w:val="en-US"/>
              </w:rPr>
              <w:t>Interm</w:t>
            </w:r>
            <w:proofErr w:type="spellEnd"/>
          </w:p>
        </w:tc>
        <w:tc>
          <w:tcPr>
            <w:tcW w:w="355" w:type="pct"/>
            <w:vAlign w:val="center"/>
          </w:tcPr>
          <w:p w:rsidR="006A30BF" w:rsidRPr="00B56AAB" w:rsidRDefault="006A30BF" w:rsidP="006E5B0B">
            <w:pPr>
              <w:jc w:val="center"/>
              <w:rPr>
                <w:sz w:val="16"/>
                <w:szCs w:val="16"/>
                <w:lang w:val="en-US"/>
              </w:rPr>
            </w:pPr>
            <w:r w:rsidRPr="004104CB">
              <w:rPr>
                <w:color w:val="9BBB59" w:themeColor="accent3"/>
                <w:sz w:val="16"/>
                <w:szCs w:val="16"/>
                <w:lang w:val="en-US"/>
              </w:rPr>
              <w:t>Good</w:t>
            </w:r>
          </w:p>
        </w:tc>
        <w:tc>
          <w:tcPr>
            <w:tcW w:w="355" w:type="pct"/>
            <w:vAlign w:val="center"/>
          </w:tcPr>
          <w:p w:rsidR="006A30BF" w:rsidRPr="00B56AAB" w:rsidRDefault="006A30BF" w:rsidP="006E5B0B">
            <w:pPr>
              <w:jc w:val="center"/>
              <w:rPr>
                <w:sz w:val="16"/>
                <w:szCs w:val="16"/>
                <w:lang w:val="en-US"/>
              </w:rPr>
            </w:pPr>
            <w:r w:rsidRPr="00F81A9C">
              <w:rPr>
                <w:color w:val="9BBB59" w:themeColor="accent3"/>
                <w:sz w:val="16"/>
                <w:szCs w:val="16"/>
                <w:lang w:val="en-US"/>
              </w:rPr>
              <w:t>Good</w:t>
            </w:r>
          </w:p>
        </w:tc>
        <w:tc>
          <w:tcPr>
            <w:tcW w:w="355" w:type="pct"/>
            <w:vAlign w:val="center"/>
          </w:tcPr>
          <w:p w:rsidR="006A30BF" w:rsidRPr="00B56AAB" w:rsidRDefault="006A30BF" w:rsidP="006E5B0B">
            <w:pPr>
              <w:jc w:val="center"/>
              <w:rPr>
                <w:sz w:val="16"/>
                <w:szCs w:val="16"/>
                <w:lang w:val="en-US"/>
              </w:rPr>
            </w:pPr>
            <w:r w:rsidRPr="00167BEB">
              <w:rPr>
                <w:color w:val="FF0000"/>
                <w:sz w:val="16"/>
                <w:szCs w:val="16"/>
                <w:lang w:val="en-US"/>
              </w:rPr>
              <w:t>Bad</w:t>
            </w:r>
          </w:p>
        </w:tc>
        <w:tc>
          <w:tcPr>
            <w:tcW w:w="355" w:type="pct"/>
            <w:vAlign w:val="center"/>
          </w:tcPr>
          <w:p w:rsidR="006A30BF" w:rsidRPr="00B56AAB" w:rsidRDefault="006A30BF" w:rsidP="006E5B0B">
            <w:pPr>
              <w:jc w:val="center"/>
              <w:rPr>
                <w:sz w:val="16"/>
                <w:szCs w:val="16"/>
                <w:lang w:val="en-US"/>
              </w:rPr>
            </w:pPr>
            <w:r w:rsidRPr="00167BEB">
              <w:rPr>
                <w:color w:val="FF0000"/>
                <w:sz w:val="16"/>
                <w:szCs w:val="16"/>
                <w:lang w:val="en-US"/>
              </w:rPr>
              <w:t>Bad</w:t>
            </w:r>
          </w:p>
        </w:tc>
        <w:tc>
          <w:tcPr>
            <w:tcW w:w="355" w:type="pct"/>
            <w:vAlign w:val="center"/>
          </w:tcPr>
          <w:p w:rsidR="006A30BF" w:rsidRPr="00B56AAB" w:rsidRDefault="006A30BF" w:rsidP="006E5B0B">
            <w:pPr>
              <w:jc w:val="center"/>
              <w:rPr>
                <w:sz w:val="16"/>
                <w:szCs w:val="16"/>
                <w:lang w:val="en-US"/>
              </w:rPr>
            </w:pPr>
            <w:r w:rsidRPr="00167BEB">
              <w:rPr>
                <w:color w:val="FF0000"/>
                <w:sz w:val="16"/>
                <w:szCs w:val="16"/>
                <w:lang w:val="en-US"/>
              </w:rPr>
              <w:t>Bad</w:t>
            </w:r>
          </w:p>
        </w:tc>
        <w:tc>
          <w:tcPr>
            <w:tcW w:w="355" w:type="pct"/>
            <w:vAlign w:val="center"/>
          </w:tcPr>
          <w:p w:rsidR="006A30BF" w:rsidRPr="00B56AAB" w:rsidRDefault="006A30BF" w:rsidP="006E5B0B">
            <w:pPr>
              <w:jc w:val="center"/>
              <w:rPr>
                <w:sz w:val="16"/>
                <w:szCs w:val="16"/>
                <w:lang w:val="en-US"/>
              </w:rPr>
            </w:pPr>
            <w:r w:rsidRPr="00F81A9C">
              <w:rPr>
                <w:color w:val="FF0000"/>
                <w:sz w:val="16"/>
                <w:szCs w:val="16"/>
                <w:lang w:val="en-US"/>
              </w:rPr>
              <w:t>Bad</w:t>
            </w:r>
          </w:p>
        </w:tc>
        <w:tc>
          <w:tcPr>
            <w:tcW w:w="355" w:type="pct"/>
            <w:vAlign w:val="center"/>
          </w:tcPr>
          <w:p w:rsidR="006A30BF" w:rsidRPr="00B56AAB" w:rsidRDefault="006A30BF" w:rsidP="006E5B0B">
            <w:pPr>
              <w:jc w:val="center"/>
              <w:rPr>
                <w:sz w:val="16"/>
                <w:szCs w:val="16"/>
                <w:lang w:val="en-US"/>
              </w:rPr>
            </w:pPr>
            <w:r w:rsidRPr="00F14523">
              <w:rPr>
                <w:color w:val="9BBB59" w:themeColor="accent3"/>
                <w:sz w:val="16"/>
                <w:szCs w:val="16"/>
                <w:lang w:val="en-US"/>
              </w:rPr>
              <w:t>Good</w:t>
            </w:r>
          </w:p>
        </w:tc>
        <w:tc>
          <w:tcPr>
            <w:tcW w:w="355" w:type="pct"/>
            <w:vAlign w:val="center"/>
          </w:tcPr>
          <w:p w:rsidR="006A30BF" w:rsidRPr="00B56AAB" w:rsidRDefault="006A30BF" w:rsidP="006E5B0B">
            <w:pPr>
              <w:jc w:val="center"/>
              <w:rPr>
                <w:sz w:val="16"/>
                <w:szCs w:val="16"/>
                <w:lang w:val="en-US"/>
              </w:rPr>
            </w:pPr>
            <w:r w:rsidRPr="00B56AAB">
              <w:rPr>
                <w:sz w:val="16"/>
                <w:szCs w:val="16"/>
                <w:highlight w:val="green"/>
                <w:lang w:val="en-US"/>
              </w:rPr>
              <w:t>Best</w:t>
            </w:r>
          </w:p>
        </w:tc>
        <w:tc>
          <w:tcPr>
            <w:tcW w:w="355" w:type="pct"/>
            <w:vAlign w:val="center"/>
          </w:tcPr>
          <w:p w:rsidR="006A30BF" w:rsidRPr="00B56AAB" w:rsidRDefault="006A30BF" w:rsidP="006E5B0B">
            <w:pPr>
              <w:jc w:val="center"/>
              <w:rPr>
                <w:sz w:val="16"/>
                <w:szCs w:val="16"/>
                <w:lang w:val="en-US"/>
              </w:rPr>
            </w:pPr>
            <w:proofErr w:type="spellStart"/>
            <w:r w:rsidRPr="008F1509">
              <w:rPr>
                <w:color w:val="FFC000"/>
                <w:sz w:val="16"/>
                <w:szCs w:val="16"/>
                <w:lang w:val="en-US"/>
              </w:rPr>
              <w:t>Interm</w:t>
            </w:r>
            <w:proofErr w:type="spellEnd"/>
          </w:p>
        </w:tc>
        <w:tc>
          <w:tcPr>
            <w:tcW w:w="355" w:type="pct"/>
            <w:vAlign w:val="center"/>
          </w:tcPr>
          <w:p w:rsidR="006A30BF" w:rsidRPr="00B56AAB" w:rsidRDefault="006A30BF" w:rsidP="006E5B0B">
            <w:pPr>
              <w:jc w:val="center"/>
              <w:rPr>
                <w:sz w:val="16"/>
                <w:szCs w:val="16"/>
                <w:lang w:val="en-US"/>
              </w:rPr>
            </w:pPr>
            <w:proofErr w:type="spellStart"/>
            <w:r w:rsidRPr="008F1509">
              <w:rPr>
                <w:color w:val="FFC000"/>
                <w:sz w:val="16"/>
                <w:szCs w:val="16"/>
                <w:lang w:val="en-US"/>
              </w:rPr>
              <w:t>Interm</w:t>
            </w:r>
            <w:proofErr w:type="spellEnd"/>
          </w:p>
        </w:tc>
      </w:tr>
    </w:tbl>
    <w:p w:rsidR="007A2B34" w:rsidRDefault="007A2B34" w:rsidP="007A2B34">
      <w:pPr>
        <w:rPr>
          <w:lang w:val="en-US"/>
        </w:rPr>
      </w:pPr>
    </w:p>
    <w:p w:rsidR="007A2B34" w:rsidRPr="00871A55" w:rsidRDefault="007A2B34" w:rsidP="007A2B34">
      <w:pPr>
        <w:rPr>
          <w:lang w:val="en-US"/>
        </w:rPr>
      </w:pPr>
      <w:r>
        <w:rPr>
          <w:lang w:val="en-US"/>
        </w:rPr>
        <w:t xml:space="preserve">Given those results, the norm </w:t>
      </w:r>
      <m:oMath>
        <m:r>
          <w:rPr>
            <w:rFonts w:ascii="Cambria Math" w:hAnsi="Cambria Math"/>
            <w:lang w:val="en-US"/>
          </w:rPr>
          <m:t>MDE</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w</m:t>
            </m:r>
          </m:sub>
        </m:sSub>
      </m:oMath>
      <w:r>
        <w:rPr>
          <w:lang w:val="en-US"/>
        </w:rPr>
        <w:t xml:space="preserve"> (cf part </w:t>
      </w:r>
      <w:r>
        <w:rPr>
          <w:lang w:val="en-US"/>
        </w:rPr>
        <w:fldChar w:fldCharType="begin"/>
      </w:r>
      <w:r>
        <w:rPr>
          <w:lang w:val="en-US"/>
        </w:rPr>
        <w:instrText xml:space="preserve"> REF _Ref519267164 \r \h </w:instrText>
      </w:r>
      <w:r>
        <w:rPr>
          <w:lang w:val="en-US"/>
        </w:rPr>
      </w:r>
      <w:r>
        <w:rPr>
          <w:lang w:val="en-US"/>
        </w:rPr>
        <w:fldChar w:fldCharType="separate"/>
      </w:r>
      <w:r>
        <w:rPr>
          <w:lang w:val="en-US"/>
        </w:rPr>
        <w:t>1</w:t>
      </w:r>
      <w:r>
        <w:rPr>
          <w:lang w:val="en-US"/>
        </w:rPr>
        <w:fldChar w:fldCharType="end"/>
      </w:r>
      <w:r>
        <w:rPr>
          <w:lang w:val="en-US"/>
        </w:rPr>
        <w:t xml:space="preserve">) is chosen by MQP. </w:t>
      </w:r>
    </w:p>
    <w:p w:rsidR="007A2B34" w:rsidRDefault="007A2B34" w:rsidP="007A2B34">
      <w:pPr>
        <w:pStyle w:val="Titre3"/>
        <w:rPr>
          <w:lang w:val="en-US"/>
        </w:rPr>
      </w:pPr>
      <w:bookmarkStart w:id="35" w:name="_Ref519267164"/>
      <w:bookmarkStart w:id="36" w:name="_Toc520375934"/>
      <w:bookmarkStart w:id="37" w:name="_Toc532826402"/>
      <w:r>
        <w:rPr>
          <w:lang w:val="en-US"/>
        </w:rPr>
        <w:t>Presentation of the different norms studied</w:t>
      </w:r>
      <w:bookmarkEnd w:id="35"/>
      <w:bookmarkEnd w:id="36"/>
      <w:bookmarkEnd w:id="37"/>
    </w:p>
    <w:p w:rsidR="007A2B34" w:rsidRPr="0029746B" w:rsidRDefault="007A2B34" w:rsidP="007A2B34">
      <w:pPr>
        <w:jc w:val="both"/>
        <w:rPr>
          <w:lang w:val="en-US"/>
        </w:rPr>
      </w:pPr>
      <w:r>
        <w:rPr>
          <w:lang w:val="en-US"/>
        </w:rPr>
        <w:t xml:space="preserve">This analysis has been realized on the same norm previously </w:t>
      </w:r>
      <w:r w:rsidR="003858C6">
        <w:rPr>
          <w:lang w:val="en-US"/>
        </w:rPr>
        <w:t xml:space="preserve">used </w:t>
      </w:r>
      <w:r>
        <w:rPr>
          <w:lang w:val="en-US"/>
        </w:rPr>
        <w:t xml:space="preserve">by CACIB for the regularization of </w:t>
      </w:r>
      <w:r w:rsidR="003858C6">
        <w:rPr>
          <w:lang w:val="en-US"/>
        </w:rPr>
        <w:t xml:space="preserve">the TTC </w:t>
      </w:r>
      <w:r>
        <w:rPr>
          <w:lang w:val="en-US"/>
        </w:rPr>
        <w:t>migration matrix. Weighted norm</w:t>
      </w:r>
      <w:r w:rsidR="00092744">
        <w:rPr>
          <w:lang w:val="en-US"/>
        </w:rPr>
        <w:t>s</w:t>
      </w:r>
      <w:r>
        <w:rPr>
          <w:lang w:val="en-US"/>
        </w:rPr>
        <w:t xml:space="preserve"> are also tested to ensure that </w:t>
      </w:r>
      <w:r w:rsidR="003858C6">
        <w:rPr>
          <w:lang w:val="en-US"/>
        </w:rPr>
        <w:t xml:space="preserve">the </w:t>
      </w:r>
      <w:r>
        <w:rPr>
          <w:lang w:val="en-US"/>
        </w:rPr>
        <w:t xml:space="preserve">Z Migration </w:t>
      </w:r>
      <w:r w:rsidR="003858C6">
        <w:rPr>
          <w:lang w:val="en-US"/>
        </w:rPr>
        <w:t>computation is</w:t>
      </w:r>
      <w:r>
        <w:rPr>
          <w:lang w:val="en-US"/>
        </w:rPr>
        <w:t xml:space="preserve"> not sensitive to few observations</w:t>
      </w:r>
      <w:r w:rsidR="003858C6">
        <w:rPr>
          <w:lang w:val="en-US"/>
        </w:rPr>
        <w:t xml:space="preserve"> on a given rating. </w:t>
      </w:r>
    </w:p>
    <w:p w:rsidR="007A2B34" w:rsidRDefault="003858C6" w:rsidP="007A2B34">
      <w:pPr>
        <w:pStyle w:val="Titre5"/>
        <w:rPr>
          <w:lang w:val="en-US"/>
        </w:rPr>
      </w:pPr>
      <w:bookmarkStart w:id="38" w:name="_Toc532826403"/>
      <w:r>
        <w:rPr>
          <w:lang w:val="en-US"/>
        </w:rPr>
        <w:t>Distances found in the literature</w:t>
      </w:r>
      <w:bookmarkEnd w:id="38"/>
    </w:p>
    <w:p w:rsidR="007A2B34" w:rsidRPr="009E5CFA" w:rsidRDefault="007A2B34" w:rsidP="007A2B34">
      <w:pPr>
        <w:pStyle w:val="Paragraphedeliste"/>
        <w:ind w:left="0"/>
        <w:rPr>
          <w:lang w:val="en-US"/>
        </w:rPr>
      </w:pPr>
      <m:oMathPara>
        <m:oMathParaPr>
          <m:jc m:val="left"/>
        </m:oMathParaPr>
        <m:oMath>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m:rPr>
                  <m:sty m:val="p"/>
                </m:rPr>
                <w:rPr>
                  <w:rFonts w:ascii="Cambria Math" w:hAnsi="Cambria Math"/>
                  <w:lang w:val="en-US"/>
                </w:rPr>
                <m:t>L1</m:t>
              </m:r>
            </m:sub>
          </m:sSub>
          <m:r>
            <w:rPr>
              <w:rFonts w:ascii="Cambria Math" w:hAnsi="Cambria Math"/>
              <w:lang w:val="en-US"/>
            </w:rPr>
            <m:t>(</m:t>
          </m:r>
          <m:sSub>
            <m:sSubPr>
              <m:ctrlPr>
                <w:rPr>
                  <w:rFonts w:ascii="Cambria Math" w:hAnsi="Cambria Math"/>
                  <w:b/>
                  <w:lang w:val="en-US"/>
                </w:rPr>
              </m:ctrlPr>
            </m:sSubPr>
            <m:e>
              <m:r>
                <m:rPr>
                  <m:sty m:val="b"/>
                </m:rPr>
                <w:rPr>
                  <w:rFonts w:ascii="Cambria Math" w:hAnsi="Cambria Math"/>
                  <w:lang w:val="en-US"/>
                </w:rPr>
                <m:t>P</m:t>
              </m:r>
            </m:e>
            <m:sub>
              <m:r>
                <m:rPr>
                  <m:sty m:val="p"/>
                </m:rPr>
                <w:rPr>
                  <w:rFonts w:ascii="Cambria Math" w:hAnsi="Cambria Math"/>
                  <w:lang w:val="en-US"/>
                </w:rPr>
                <m:t>A</m:t>
              </m:r>
            </m:sub>
          </m:sSub>
          <m:r>
            <m:rPr>
              <m:sty m:val="b"/>
            </m:rPr>
            <w:rPr>
              <w:rFonts w:ascii="Cambria Math" w:hAnsi="Cambria Math"/>
              <w:lang w:val="en-US"/>
            </w:rPr>
            <m:t>,</m:t>
          </m:r>
          <m:sSub>
            <m:sSubPr>
              <m:ctrlPr>
                <w:rPr>
                  <w:rFonts w:ascii="Cambria Math" w:hAnsi="Cambria Math"/>
                  <w:b/>
                  <w:lang w:val="en-US"/>
                </w:rPr>
              </m:ctrlPr>
            </m:sSubPr>
            <m:e>
              <m:r>
                <m:rPr>
                  <m:sty m:val="b"/>
                </m:rPr>
                <w:rPr>
                  <w:rFonts w:ascii="Cambria Math" w:hAnsi="Cambria Math"/>
                  <w:lang w:val="en-US"/>
                </w:rPr>
                <m:t>P</m:t>
              </m:r>
            </m:e>
            <m:sub>
              <m:r>
                <m:rPr>
                  <m:sty m:val="p"/>
                </m:rPr>
                <w:rPr>
                  <w:rFonts w:ascii="Cambria Math" w:hAnsi="Cambria Math"/>
                  <w:lang w:val="en-US"/>
                </w:rPr>
                <m:t>B</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r>
                    <w:rPr>
                      <w:rFonts w:ascii="Cambria Math" w:hAnsi="Cambria Math"/>
                      <w:lang w:val="en-US"/>
                    </w:rPr>
                    <m:t>|</m:t>
                  </m:r>
                  <m:d>
                    <m:dPr>
                      <m:ctrlPr>
                        <w:rPr>
                          <w:rFonts w:ascii="Cambria Math" w:hAnsi="Cambria Math"/>
                          <w:i/>
                          <w:lang w:val="en-US"/>
                        </w:rPr>
                      </m:ctrlPr>
                    </m:dPr>
                    <m:e>
                      <m:sSub>
                        <m:sSubPr>
                          <m:ctrlPr>
                            <w:rPr>
                              <w:rFonts w:ascii="Cambria Math" w:hAnsi="Cambria Math"/>
                              <w:b/>
                              <w:i/>
                              <w:lang w:val="en-US"/>
                            </w:rPr>
                          </m:ctrlPr>
                        </m:sSubPr>
                        <m:e>
                          <m:r>
                            <m:rPr>
                              <m:sty m:val="b"/>
                            </m:rPr>
                            <w:rPr>
                              <w:rFonts w:ascii="Cambria Math" w:hAnsi="Cambria Math"/>
                              <w:lang w:val="en-US"/>
                            </w:rPr>
                            <m:t>P</m:t>
                          </m:r>
                        </m:e>
                        <m:sub>
                          <m:r>
                            <m:rPr>
                              <m:sty m:val="p"/>
                            </m:rPr>
                            <w:rPr>
                              <w:rFonts w:ascii="Cambria Math" w:hAnsi="Cambria Math"/>
                              <w:lang w:val="en-US"/>
                            </w:rPr>
                            <m:t>A</m:t>
                          </m:r>
                          <m:r>
                            <m:rPr>
                              <m:sty m:val="bi"/>
                            </m:rPr>
                            <w:rPr>
                              <w:rFonts w:ascii="Cambria Math" w:hAnsi="Cambria Math"/>
                              <w:lang w:val="en-US"/>
                            </w:rPr>
                            <m:t>,i,j</m:t>
                          </m:r>
                        </m:sub>
                      </m:sSub>
                      <m:r>
                        <w:rPr>
                          <w:rFonts w:ascii="Cambria Math" w:hAnsi="Cambria Math"/>
                          <w:lang w:val="en-US"/>
                        </w:rPr>
                        <m:t>-</m:t>
                      </m:r>
                      <m:sSub>
                        <m:sSubPr>
                          <m:ctrlPr>
                            <w:rPr>
                              <w:rFonts w:ascii="Cambria Math" w:hAnsi="Cambria Math"/>
                              <w:i/>
                              <w:lang w:val="en-US"/>
                            </w:rPr>
                          </m:ctrlPr>
                        </m:sSubPr>
                        <m:e>
                          <m:r>
                            <m:rPr>
                              <m:sty m:val="b"/>
                            </m:rPr>
                            <w:rPr>
                              <w:rFonts w:ascii="Cambria Math" w:hAnsi="Cambria Math"/>
                              <w:lang w:val="en-US"/>
                            </w:rPr>
                            <m:t>P</m:t>
                          </m:r>
                        </m:e>
                        <m:sub>
                          <m:r>
                            <m:rPr>
                              <m:sty m:val="p"/>
                            </m:rPr>
                            <w:rPr>
                              <w:rFonts w:ascii="Cambria Math" w:hAnsi="Cambria Math"/>
                              <w:lang w:val="en-US"/>
                            </w:rPr>
                            <m:t>B</m:t>
                          </m:r>
                          <m:r>
                            <w:rPr>
                              <w:rFonts w:ascii="Cambria Math" w:hAnsi="Cambria Math"/>
                              <w:lang w:val="en-US"/>
                            </w:rPr>
                            <m:t>,i,j</m:t>
                          </m:r>
                        </m:sub>
                      </m:sSub>
                    </m:e>
                  </m:d>
                </m:e>
              </m:nary>
            </m:e>
          </m:nary>
          <m:r>
            <w:rPr>
              <w:rFonts w:ascii="Cambria Math" w:hAnsi="Cambria Math"/>
              <w:lang w:val="en-US"/>
            </w:rPr>
            <m:t>|</m:t>
          </m:r>
        </m:oMath>
      </m:oMathPara>
    </w:p>
    <w:p w:rsidR="007A2B34" w:rsidRPr="00FA30D6" w:rsidRDefault="007A2B34" w:rsidP="007A2B34">
      <w:pPr>
        <w:pStyle w:val="Paragraphedeliste"/>
        <w:ind w:left="0"/>
        <w:rPr>
          <w:rFonts w:eastAsiaTheme="minorEastAsia" w:cstheme="minorBidi"/>
          <w:lang w:val="en-US"/>
        </w:rPr>
      </w:pPr>
    </w:p>
    <w:p w:rsidR="007A2B34" w:rsidRPr="009E5CFA" w:rsidRDefault="007A2B34" w:rsidP="007A2B34">
      <w:pPr>
        <w:pStyle w:val="Paragraphedeliste"/>
        <w:ind w:left="0"/>
        <w:rPr>
          <w:lang w:val="en-US"/>
        </w:rPr>
      </w:pPr>
      <m:oMathPara>
        <m:oMathParaPr>
          <m:jc m:val="left"/>
        </m:oMathParaPr>
        <m:oMath>
          <m:r>
            <m:rPr>
              <m:sty m:val="p"/>
            </m:rPr>
            <w:rPr>
              <w:rFonts w:ascii="Cambria Math" w:hAnsi="Cambria Math"/>
              <w:lang w:val="en-US"/>
            </w:rPr>
            <w:lastRenderedPageBreak/>
            <m:t>∆</m:t>
          </m:r>
          <m:sSub>
            <m:sSubPr>
              <m:ctrlPr>
                <w:rPr>
                  <w:rFonts w:ascii="Cambria Math" w:hAnsi="Cambria Math"/>
                  <w:i/>
                  <w:lang w:val="en-US"/>
                </w:rPr>
              </m:ctrlPr>
            </m:sSubPr>
            <m:e>
              <m:r>
                <w:rPr>
                  <w:rFonts w:ascii="Cambria Math" w:hAnsi="Cambria Math"/>
                  <w:lang w:val="en-US"/>
                </w:rPr>
                <m:t>M</m:t>
              </m:r>
            </m:e>
            <m:sub>
              <m:r>
                <m:rPr>
                  <m:sty m:val="p"/>
                </m:rPr>
                <w:rPr>
                  <w:rFonts w:ascii="Cambria Math" w:hAnsi="Cambria Math"/>
                  <w:lang w:val="en-US"/>
                </w:rPr>
                <m:t>L2</m:t>
              </m:r>
            </m:sub>
          </m:sSub>
          <m:r>
            <w:rPr>
              <w:rFonts w:ascii="Cambria Math" w:hAnsi="Cambria Math"/>
              <w:lang w:val="en-US"/>
            </w:rPr>
            <m:t>(</m:t>
          </m:r>
          <m:sSub>
            <m:sSubPr>
              <m:ctrlPr>
                <w:rPr>
                  <w:rFonts w:ascii="Cambria Math" w:hAnsi="Cambria Math"/>
                  <w:b/>
                  <w:lang w:val="en-US"/>
                </w:rPr>
              </m:ctrlPr>
            </m:sSubPr>
            <m:e>
              <m:r>
                <m:rPr>
                  <m:sty m:val="b"/>
                </m:rPr>
                <w:rPr>
                  <w:rFonts w:ascii="Cambria Math" w:hAnsi="Cambria Math"/>
                  <w:lang w:val="en-US"/>
                </w:rPr>
                <m:t>P</m:t>
              </m:r>
            </m:e>
            <m:sub>
              <m:r>
                <m:rPr>
                  <m:sty m:val="p"/>
                </m:rPr>
                <w:rPr>
                  <w:rFonts w:ascii="Cambria Math" w:hAnsi="Cambria Math"/>
                  <w:lang w:val="en-US"/>
                </w:rPr>
                <m:t>A</m:t>
              </m:r>
            </m:sub>
          </m:sSub>
          <m:r>
            <m:rPr>
              <m:sty m:val="b"/>
            </m:rPr>
            <w:rPr>
              <w:rFonts w:ascii="Cambria Math" w:hAnsi="Cambria Math"/>
              <w:lang w:val="en-US"/>
            </w:rPr>
            <m:t>,</m:t>
          </m:r>
          <m:sSub>
            <m:sSubPr>
              <m:ctrlPr>
                <w:rPr>
                  <w:rFonts w:ascii="Cambria Math" w:hAnsi="Cambria Math"/>
                  <w:b/>
                  <w:lang w:val="en-US"/>
                </w:rPr>
              </m:ctrlPr>
            </m:sSubPr>
            <m:e>
              <m:r>
                <m:rPr>
                  <m:sty m:val="b"/>
                </m:rPr>
                <w:rPr>
                  <w:rFonts w:ascii="Cambria Math" w:hAnsi="Cambria Math"/>
                  <w:lang w:val="en-US"/>
                </w:rPr>
                <m:t>P</m:t>
              </m:r>
            </m:e>
            <m:sub>
              <m:r>
                <m:rPr>
                  <m:sty m:val="p"/>
                </m:rPr>
                <w:rPr>
                  <w:rFonts w:ascii="Cambria Math" w:hAnsi="Cambria Math"/>
                  <w:lang w:val="en-US"/>
                </w:rPr>
                <m:t>B</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den>
          </m:f>
          <m:rad>
            <m:radPr>
              <m:degHide m:val="1"/>
              <m:ctrlPr>
                <w:rPr>
                  <w:rFonts w:ascii="Cambria Math" w:hAnsi="Cambria Math"/>
                  <w:i/>
                  <w:lang w:val="en-US"/>
                </w:rPr>
              </m:ctrlPr>
            </m:radPr>
            <m:deg/>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b/>
                                  <w:i/>
                                  <w:lang w:val="en-US"/>
                                </w:rPr>
                              </m:ctrlPr>
                            </m:sSubPr>
                            <m:e>
                              <m:r>
                                <m:rPr>
                                  <m:sty m:val="b"/>
                                </m:rPr>
                                <w:rPr>
                                  <w:rFonts w:ascii="Cambria Math" w:hAnsi="Cambria Math"/>
                                  <w:lang w:val="en-US"/>
                                </w:rPr>
                                <m:t>P</m:t>
                              </m:r>
                            </m:e>
                            <m:sub>
                              <m:r>
                                <m:rPr>
                                  <m:sty m:val="p"/>
                                </m:rPr>
                                <w:rPr>
                                  <w:rFonts w:ascii="Cambria Math" w:hAnsi="Cambria Math"/>
                                  <w:lang w:val="en-US"/>
                                </w:rPr>
                                <m:t>A</m:t>
                              </m:r>
                              <m:r>
                                <m:rPr>
                                  <m:sty m:val="bi"/>
                                </m:rPr>
                                <w:rPr>
                                  <w:rFonts w:ascii="Cambria Math" w:hAnsi="Cambria Math"/>
                                  <w:lang w:val="en-US"/>
                                </w:rPr>
                                <m:t>,i,j</m:t>
                              </m:r>
                            </m:sub>
                          </m:sSub>
                          <m:r>
                            <w:rPr>
                              <w:rFonts w:ascii="Cambria Math" w:hAnsi="Cambria Math"/>
                              <w:lang w:val="en-US"/>
                            </w:rPr>
                            <m:t>-</m:t>
                          </m:r>
                          <m:sSub>
                            <m:sSubPr>
                              <m:ctrlPr>
                                <w:rPr>
                                  <w:rFonts w:ascii="Cambria Math" w:hAnsi="Cambria Math"/>
                                  <w:i/>
                                  <w:lang w:val="en-US"/>
                                </w:rPr>
                              </m:ctrlPr>
                            </m:sSubPr>
                            <m:e>
                              <m:r>
                                <m:rPr>
                                  <m:sty m:val="b"/>
                                </m:rPr>
                                <w:rPr>
                                  <w:rFonts w:ascii="Cambria Math" w:hAnsi="Cambria Math"/>
                                  <w:lang w:val="en-US"/>
                                </w:rPr>
                                <m:t>P</m:t>
                              </m:r>
                            </m:e>
                            <m:sub>
                              <m:r>
                                <m:rPr>
                                  <m:sty m:val="p"/>
                                </m:rPr>
                                <w:rPr>
                                  <w:rFonts w:ascii="Cambria Math" w:hAnsi="Cambria Math"/>
                                  <w:lang w:val="en-US"/>
                                </w:rPr>
                                <m:t>B</m:t>
                              </m:r>
                              <m:r>
                                <w:rPr>
                                  <w:rFonts w:ascii="Cambria Math" w:hAnsi="Cambria Math"/>
                                  <w:lang w:val="en-US"/>
                                </w:rPr>
                                <m:t>,i,j</m:t>
                              </m:r>
                            </m:sub>
                          </m:sSub>
                        </m:e>
                      </m:d>
                    </m:e>
                  </m:nary>
                </m:e>
              </m:nary>
              <m:r>
                <w:rPr>
                  <w:rFonts w:ascii="Cambria Math" w:hAnsi="Cambria Math"/>
                  <w:lang w:val="en-US"/>
                </w:rPr>
                <m:t>²</m:t>
              </m:r>
            </m:e>
          </m:rad>
        </m:oMath>
      </m:oMathPara>
    </w:p>
    <w:p w:rsidR="007A2B34" w:rsidRDefault="007A2B34" w:rsidP="007A2B34">
      <w:pPr>
        <w:pStyle w:val="Paragraphedeliste"/>
        <w:ind w:left="0"/>
        <w:rPr>
          <w:lang w:val="en-US"/>
        </w:rPr>
      </w:pPr>
    </w:p>
    <w:p w:rsidR="007A2B34" w:rsidRDefault="007A2B34" w:rsidP="007A2B34">
      <w:pPr>
        <w:pStyle w:val="Paragraphedeliste"/>
        <w:ind w:left="0"/>
        <w:rPr>
          <w:lang w:val="en-US"/>
        </w:rPr>
      </w:pPr>
    </w:p>
    <w:p w:rsidR="007A2B34" w:rsidRPr="009E5CFA" w:rsidRDefault="007A2B34" w:rsidP="007A2B34">
      <w:pPr>
        <w:pStyle w:val="Paragraphedeliste"/>
        <w:ind w:left="0"/>
        <w:rPr>
          <w:lang w:val="en-US"/>
        </w:rPr>
      </w:pPr>
      <m:oMathPara>
        <m:oMathParaPr>
          <m:jc m:val="left"/>
        </m:oMathParaPr>
        <m:oMath>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m:rPr>
                  <m:sty m:val="p"/>
                </m:rPr>
                <w:rPr>
                  <w:rFonts w:ascii="Cambria Math" w:hAnsi="Cambria Math"/>
                  <w:lang w:val="en-US"/>
                </w:rPr>
                <m:t>DEX</m:t>
              </m:r>
            </m:sub>
          </m:sSub>
          <m:d>
            <m:dPr>
              <m:ctrlPr>
                <w:rPr>
                  <w:rFonts w:ascii="Cambria Math" w:hAnsi="Cambria Math"/>
                  <w:i/>
                  <w:lang w:val="en-US"/>
                </w:rPr>
              </m:ctrlPr>
            </m:dPr>
            <m:e>
              <m:sSub>
                <m:sSubPr>
                  <m:ctrlPr>
                    <w:rPr>
                      <w:rFonts w:ascii="Cambria Math" w:hAnsi="Cambria Math"/>
                      <w:b/>
                      <w:lang w:val="en-US"/>
                    </w:rPr>
                  </m:ctrlPr>
                </m:sSubPr>
                <m:e>
                  <m:r>
                    <m:rPr>
                      <m:sty m:val="b"/>
                    </m:rPr>
                    <w:rPr>
                      <w:rFonts w:ascii="Cambria Math" w:hAnsi="Cambria Math"/>
                      <w:lang w:val="en-US"/>
                    </w:rPr>
                    <m:t>P</m:t>
                  </m:r>
                </m:e>
                <m:sub>
                  <m:r>
                    <m:rPr>
                      <m:sty m:val="p"/>
                    </m:rPr>
                    <w:rPr>
                      <w:rFonts w:ascii="Cambria Math" w:hAnsi="Cambria Math"/>
                      <w:lang w:val="en-US"/>
                    </w:rPr>
                    <m:t>A</m:t>
                  </m:r>
                </m:sub>
              </m:sSub>
              <m:r>
                <m:rPr>
                  <m:sty m:val="b"/>
                </m:rPr>
                <w:rPr>
                  <w:rFonts w:ascii="Cambria Math" w:hAnsi="Cambria Math"/>
                  <w:lang w:val="en-US"/>
                </w:rPr>
                <m:t>,</m:t>
              </m:r>
              <m:sSub>
                <m:sSubPr>
                  <m:ctrlPr>
                    <w:rPr>
                      <w:rFonts w:ascii="Cambria Math" w:hAnsi="Cambria Math"/>
                      <w:b/>
                      <w:lang w:val="en-US"/>
                    </w:rPr>
                  </m:ctrlPr>
                </m:sSubPr>
                <m:e>
                  <m:r>
                    <m:rPr>
                      <m:sty m:val="b"/>
                    </m:rPr>
                    <w:rPr>
                      <w:rFonts w:ascii="Cambria Math" w:hAnsi="Cambria Math"/>
                      <w:lang w:val="en-US"/>
                    </w:rPr>
                    <m:t>P</m:t>
                  </m:r>
                </m:e>
                <m:sub>
                  <m:r>
                    <m:rPr>
                      <m:sty m:val="p"/>
                    </m:rPr>
                    <w:rPr>
                      <w:rFonts w:ascii="Cambria Math" w:hAnsi="Cambria Math"/>
                      <w:lang w:val="en-US"/>
                    </w:rPr>
                    <m:t>B</m:t>
                  </m:r>
                </m:sub>
              </m:sSub>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r>
                    <w:rPr>
                      <w:rFonts w:ascii="Cambria Math" w:hAnsi="Cambria Math"/>
                      <w:lang w:val="en-US"/>
                    </w:rPr>
                    <m:t>sign</m:t>
                  </m:r>
                  <m:d>
                    <m:dPr>
                      <m:ctrlPr>
                        <w:rPr>
                          <w:rFonts w:ascii="Cambria Math" w:hAnsi="Cambria Math"/>
                          <w:i/>
                          <w:lang w:val="en-US"/>
                        </w:rPr>
                      </m:ctrlPr>
                    </m:dPr>
                    <m:e>
                      <m:r>
                        <w:rPr>
                          <w:rFonts w:ascii="Cambria Math" w:hAnsi="Cambria Math"/>
                          <w:lang w:val="en-US"/>
                        </w:rPr>
                        <m:t>i-j</m:t>
                      </m:r>
                    </m:e>
                  </m:d>
                  <m:d>
                    <m:dPr>
                      <m:ctrlPr>
                        <w:rPr>
                          <w:rFonts w:ascii="Cambria Math" w:hAnsi="Cambria Math"/>
                          <w:i/>
                          <w:lang w:val="en-US"/>
                        </w:rPr>
                      </m:ctrlPr>
                    </m:dPr>
                    <m:e>
                      <m:sSub>
                        <m:sSubPr>
                          <m:ctrlPr>
                            <w:rPr>
                              <w:rFonts w:ascii="Cambria Math" w:hAnsi="Cambria Math"/>
                              <w:b/>
                              <w:i/>
                              <w:lang w:val="en-US"/>
                            </w:rPr>
                          </m:ctrlPr>
                        </m:sSubPr>
                        <m:e>
                          <m:r>
                            <m:rPr>
                              <m:sty m:val="b"/>
                            </m:rPr>
                            <w:rPr>
                              <w:rFonts w:ascii="Cambria Math" w:hAnsi="Cambria Math"/>
                              <w:lang w:val="en-US"/>
                            </w:rPr>
                            <m:t>P</m:t>
                          </m:r>
                        </m:e>
                        <m:sub>
                          <m:r>
                            <m:rPr>
                              <m:sty m:val="p"/>
                            </m:rPr>
                            <w:rPr>
                              <w:rFonts w:ascii="Cambria Math" w:hAnsi="Cambria Math"/>
                              <w:lang w:val="en-US"/>
                            </w:rPr>
                            <m:t>A</m:t>
                          </m:r>
                          <m:r>
                            <m:rPr>
                              <m:sty m:val="bi"/>
                            </m:rPr>
                            <w:rPr>
                              <w:rFonts w:ascii="Cambria Math" w:hAnsi="Cambria Math"/>
                              <w:lang w:val="en-US"/>
                            </w:rPr>
                            <m:t>,i,j</m:t>
                          </m:r>
                        </m:sub>
                      </m:sSub>
                      <m:r>
                        <w:rPr>
                          <w:rFonts w:ascii="Cambria Math" w:hAnsi="Cambria Math"/>
                          <w:lang w:val="en-US"/>
                        </w:rPr>
                        <m:t>-</m:t>
                      </m:r>
                      <m:sSub>
                        <m:sSubPr>
                          <m:ctrlPr>
                            <w:rPr>
                              <w:rFonts w:ascii="Cambria Math" w:hAnsi="Cambria Math"/>
                              <w:i/>
                              <w:lang w:val="en-US"/>
                            </w:rPr>
                          </m:ctrlPr>
                        </m:sSubPr>
                        <m:e>
                          <m:r>
                            <m:rPr>
                              <m:sty m:val="b"/>
                            </m:rPr>
                            <w:rPr>
                              <w:rFonts w:ascii="Cambria Math" w:hAnsi="Cambria Math"/>
                              <w:lang w:val="en-US"/>
                            </w:rPr>
                            <m:t>P</m:t>
                          </m:r>
                        </m:e>
                        <m:sub>
                          <m:r>
                            <m:rPr>
                              <m:sty m:val="p"/>
                            </m:rPr>
                            <w:rPr>
                              <w:rFonts w:ascii="Cambria Math" w:hAnsi="Cambria Math"/>
                              <w:lang w:val="en-US"/>
                            </w:rPr>
                            <m:t>B</m:t>
                          </m:r>
                          <m:r>
                            <w:rPr>
                              <w:rFonts w:ascii="Cambria Math" w:hAnsi="Cambria Math"/>
                              <w:lang w:val="en-US"/>
                            </w:rPr>
                            <m:t>,i,j</m:t>
                          </m:r>
                        </m:sub>
                      </m:sSub>
                    </m:e>
                  </m:d>
                </m:e>
              </m:nary>
            </m:e>
          </m:nary>
        </m:oMath>
      </m:oMathPara>
    </w:p>
    <w:p w:rsidR="007A2B34" w:rsidRPr="003858C6" w:rsidRDefault="007A2B34" w:rsidP="007A2B34">
      <w:pPr>
        <w:pStyle w:val="Paragraphedeliste"/>
        <w:ind w:left="0"/>
        <w:rPr>
          <w:rFonts w:eastAsiaTheme="minorEastAsia"/>
          <w:lang w:val="en-US"/>
        </w:rPr>
      </w:pPr>
      <m:oMathPara>
        <m:oMathParaPr>
          <m:jc m:val="left"/>
        </m:oMathParaPr>
        <m:oMath>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m:rPr>
                  <m:sty m:val="p"/>
                </m:rPr>
                <w:rPr>
                  <w:rFonts w:ascii="Cambria Math" w:hAnsi="Cambria Math"/>
                  <w:lang w:val="en-US"/>
                </w:rPr>
                <m:t>TRU</m:t>
              </m:r>
            </m:sub>
          </m:sSub>
          <m:d>
            <m:dPr>
              <m:ctrlPr>
                <w:rPr>
                  <w:rFonts w:ascii="Cambria Math" w:hAnsi="Cambria Math"/>
                  <w:i/>
                  <w:lang w:val="en-US"/>
                </w:rPr>
              </m:ctrlPr>
            </m:dPr>
            <m:e>
              <m:sSub>
                <m:sSubPr>
                  <m:ctrlPr>
                    <w:rPr>
                      <w:rFonts w:ascii="Cambria Math" w:hAnsi="Cambria Math"/>
                      <w:b/>
                      <w:lang w:val="en-US"/>
                    </w:rPr>
                  </m:ctrlPr>
                </m:sSubPr>
                <m:e>
                  <m:r>
                    <m:rPr>
                      <m:sty m:val="b"/>
                    </m:rPr>
                    <w:rPr>
                      <w:rFonts w:ascii="Cambria Math" w:hAnsi="Cambria Math"/>
                      <w:lang w:val="en-US"/>
                    </w:rPr>
                    <m:t>P</m:t>
                  </m:r>
                </m:e>
                <m:sub>
                  <m:r>
                    <m:rPr>
                      <m:sty m:val="p"/>
                    </m:rPr>
                    <w:rPr>
                      <w:rFonts w:ascii="Cambria Math" w:hAnsi="Cambria Math"/>
                      <w:lang w:val="en-US"/>
                    </w:rPr>
                    <m:t>A</m:t>
                  </m:r>
                </m:sub>
              </m:sSub>
              <m:r>
                <m:rPr>
                  <m:sty m:val="b"/>
                </m:rPr>
                <w:rPr>
                  <w:rFonts w:ascii="Cambria Math" w:hAnsi="Cambria Math"/>
                  <w:lang w:val="en-US"/>
                </w:rPr>
                <m:t>,</m:t>
              </m:r>
              <m:sSub>
                <m:sSubPr>
                  <m:ctrlPr>
                    <w:rPr>
                      <w:rFonts w:ascii="Cambria Math" w:hAnsi="Cambria Math"/>
                      <w:b/>
                      <w:lang w:val="en-US"/>
                    </w:rPr>
                  </m:ctrlPr>
                </m:sSubPr>
                <m:e>
                  <m:r>
                    <m:rPr>
                      <m:sty m:val="b"/>
                    </m:rPr>
                    <w:rPr>
                      <w:rFonts w:ascii="Cambria Math" w:hAnsi="Cambria Math"/>
                      <w:lang w:val="en-US"/>
                    </w:rPr>
                    <m:t>P</m:t>
                  </m:r>
                </m:e>
                <m:sub>
                  <m:r>
                    <m:rPr>
                      <m:sty m:val="p"/>
                    </m:rPr>
                    <w:rPr>
                      <w:rFonts w:ascii="Cambria Math" w:hAnsi="Cambria Math"/>
                      <w:lang w:val="en-US"/>
                    </w:rPr>
                    <m:t>B</m:t>
                  </m:r>
                </m:sub>
              </m:sSub>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d>
                    <m:dPr>
                      <m:ctrlPr>
                        <w:rPr>
                          <w:rFonts w:ascii="Cambria Math" w:hAnsi="Cambria Math"/>
                          <w:i/>
                          <w:lang w:val="en-US"/>
                        </w:rPr>
                      </m:ctrlPr>
                    </m:dPr>
                    <m:e>
                      <m:r>
                        <w:rPr>
                          <w:rFonts w:ascii="Cambria Math" w:hAnsi="Cambria Math"/>
                          <w:lang w:val="en-US"/>
                        </w:rPr>
                        <m:t>i-j</m:t>
                      </m:r>
                    </m:e>
                  </m:d>
                  <m:d>
                    <m:dPr>
                      <m:ctrlPr>
                        <w:rPr>
                          <w:rFonts w:ascii="Cambria Math" w:hAnsi="Cambria Math"/>
                          <w:i/>
                          <w:lang w:val="en-US"/>
                        </w:rPr>
                      </m:ctrlPr>
                    </m:dPr>
                    <m:e>
                      <m:sSub>
                        <m:sSubPr>
                          <m:ctrlPr>
                            <w:rPr>
                              <w:rFonts w:ascii="Cambria Math" w:hAnsi="Cambria Math"/>
                              <w:b/>
                              <w:i/>
                              <w:lang w:val="en-US"/>
                            </w:rPr>
                          </m:ctrlPr>
                        </m:sSubPr>
                        <m:e>
                          <m:r>
                            <m:rPr>
                              <m:sty m:val="b"/>
                            </m:rPr>
                            <w:rPr>
                              <w:rFonts w:ascii="Cambria Math" w:hAnsi="Cambria Math"/>
                              <w:lang w:val="en-US"/>
                            </w:rPr>
                            <m:t>P</m:t>
                          </m:r>
                        </m:e>
                        <m:sub>
                          <m:r>
                            <m:rPr>
                              <m:sty m:val="p"/>
                            </m:rPr>
                            <w:rPr>
                              <w:rFonts w:ascii="Cambria Math" w:hAnsi="Cambria Math"/>
                              <w:lang w:val="en-US"/>
                            </w:rPr>
                            <m:t>A</m:t>
                          </m:r>
                          <m:r>
                            <m:rPr>
                              <m:sty m:val="bi"/>
                            </m:rPr>
                            <w:rPr>
                              <w:rFonts w:ascii="Cambria Math" w:hAnsi="Cambria Math"/>
                              <w:lang w:val="en-US"/>
                            </w:rPr>
                            <m:t>,i,j</m:t>
                          </m:r>
                        </m:sub>
                      </m:sSub>
                      <m:r>
                        <w:rPr>
                          <w:rFonts w:ascii="Cambria Math" w:hAnsi="Cambria Math"/>
                          <w:lang w:val="en-US"/>
                        </w:rPr>
                        <m:t>-</m:t>
                      </m:r>
                      <m:sSub>
                        <m:sSubPr>
                          <m:ctrlPr>
                            <w:rPr>
                              <w:rFonts w:ascii="Cambria Math" w:hAnsi="Cambria Math"/>
                              <w:i/>
                              <w:lang w:val="en-US"/>
                            </w:rPr>
                          </m:ctrlPr>
                        </m:sSubPr>
                        <m:e>
                          <m:r>
                            <m:rPr>
                              <m:sty m:val="b"/>
                            </m:rPr>
                            <w:rPr>
                              <w:rFonts w:ascii="Cambria Math" w:hAnsi="Cambria Math"/>
                              <w:lang w:val="en-US"/>
                            </w:rPr>
                            <m:t>P</m:t>
                          </m:r>
                        </m:e>
                        <m:sub>
                          <m:r>
                            <m:rPr>
                              <m:sty m:val="p"/>
                            </m:rPr>
                            <w:rPr>
                              <w:rFonts w:ascii="Cambria Math" w:hAnsi="Cambria Math"/>
                              <w:lang w:val="en-US"/>
                            </w:rPr>
                            <m:t>B</m:t>
                          </m:r>
                          <m:r>
                            <w:rPr>
                              <w:rFonts w:ascii="Cambria Math" w:hAnsi="Cambria Math"/>
                              <w:lang w:val="en-US"/>
                            </w:rPr>
                            <m:t>,i,j</m:t>
                          </m:r>
                        </m:sub>
                      </m:sSub>
                    </m:e>
                  </m:d>
                </m:e>
              </m:nary>
            </m:e>
          </m:nary>
        </m:oMath>
      </m:oMathPara>
    </w:p>
    <w:p w:rsidR="003858C6" w:rsidRPr="00852F6F" w:rsidRDefault="006E5B0B" w:rsidP="003858C6">
      <w:pPr>
        <w:pStyle w:val="Paragraphedeliste"/>
        <w:ind w:left="0"/>
        <w:rPr>
          <w:rFonts w:eastAsiaTheme="minorEastAsia"/>
          <w:lang w:val="en-US"/>
        </w:rPr>
      </w:pPr>
      <m:oMathPara>
        <m:oMathParaPr>
          <m:jc m:val="left"/>
        </m:oMathParaP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EUC</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A</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B</m:t>
                  </m:r>
                </m:sub>
              </m:sSub>
            </m:e>
          </m:d>
          <m:r>
            <w:rPr>
              <w:rFonts w:ascii="Cambria Math" w:eastAsiaTheme="minorEastAsia" w:hAnsi="Cambria Math"/>
              <w:lang w:val="en-US"/>
            </w:rPr>
            <m:t>=</m:t>
          </m:r>
          <m:rad>
            <m:radPr>
              <m:degHide m:val="1"/>
              <m:ctrlPr>
                <w:rPr>
                  <w:rFonts w:ascii="Cambria Math" w:eastAsiaTheme="minorEastAsia" w:hAnsi="Cambria Math"/>
                  <w:i/>
                  <w:lang w:val="en-US"/>
                </w:rPr>
              </m:ctrlPr>
            </m:radPr>
            <m:deg/>
            <m:e>
              <m:func>
                <m:funcPr>
                  <m:ctrlPr>
                    <w:rPr>
                      <w:rFonts w:ascii="Cambria Math" w:eastAsiaTheme="minorEastAsia" w:hAnsi="Cambria Math"/>
                      <w:i/>
                      <w:lang w:val="en-US"/>
                    </w:rPr>
                  </m:ctrlPr>
                </m:funcPr>
                <m:fName>
                  <m:r>
                    <m:rPr>
                      <m:sty m:val="p"/>
                    </m:rPr>
                    <w:rPr>
                      <w:rFonts w:ascii="Cambria Math" w:eastAsiaTheme="minorEastAsia" w:hAnsi="Cambria Math"/>
                      <w:lang w:val="en-US"/>
                    </w:rPr>
                    <m:t>max</m:t>
                  </m:r>
                </m:fName>
                <m:e>
                  <m:d>
                    <m:dPr>
                      <m:ctrlPr>
                        <w:rPr>
                          <w:rFonts w:ascii="Cambria Math" w:eastAsiaTheme="minorEastAsia" w:hAnsi="Cambria Math"/>
                          <w:i/>
                          <w:lang w:val="en-US"/>
                        </w:rPr>
                      </m:ctrlPr>
                    </m:dPr>
                    <m:e>
                      <m:r>
                        <w:rPr>
                          <w:rFonts w:ascii="Cambria Math" w:eastAsiaTheme="minorEastAsia" w:hAnsi="Cambria Math"/>
                          <w:lang w:val="en-US"/>
                        </w:rPr>
                        <m:t>SP</m:t>
                      </m:r>
                      <m:d>
                        <m:dPr>
                          <m:ctrlPr>
                            <w:rPr>
                              <w:rFonts w:ascii="Cambria Math" w:eastAsiaTheme="minorEastAsia" w:hAnsi="Cambria Math"/>
                              <w:i/>
                              <w:lang w:val="en-US"/>
                            </w:rPr>
                          </m:ctrlPr>
                        </m:dPr>
                        <m:e>
                          <m:sSup>
                            <m:sSupPr>
                              <m:ctrlPr>
                                <w:rPr>
                                  <w:rFonts w:ascii="Cambria Math" w:eastAsiaTheme="minorEastAsia" w:hAnsi="Cambria Math"/>
                                  <w:i/>
                                  <w:lang w:val="en-US"/>
                                </w:rPr>
                              </m:ctrlPr>
                            </m:sSupPr>
                            <m:e>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A</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B</m:t>
                                      </m:r>
                                    </m:sub>
                                  </m:sSub>
                                </m:e>
                              </m:d>
                            </m:e>
                            <m:sup>
                              <m:r>
                                <w:rPr>
                                  <w:rFonts w:ascii="Cambria Math" w:eastAsiaTheme="minorEastAsia" w:hAnsi="Cambria Math"/>
                                  <w:lang w:val="en-US"/>
                                </w:rPr>
                                <m:t>'</m:t>
                              </m:r>
                            </m:sup>
                          </m:sSup>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A</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B</m:t>
                                  </m:r>
                                </m:sub>
                              </m:sSub>
                            </m:e>
                          </m:d>
                        </m:e>
                      </m:d>
                    </m:e>
                  </m:d>
                </m:e>
              </m:func>
            </m:e>
          </m:rad>
        </m:oMath>
      </m:oMathPara>
    </w:p>
    <w:p w:rsidR="003858C6" w:rsidRDefault="003858C6" w:rsidP="00731A20">
      <w:pPr>
        <w:pStyle w:val="Titre5"/>
        <w:rPr>
          <w:lang w:val="en-US"/>
        </w:rPr>
      </w:pPr>
      <w:bookmarkStart w:id="39" w:name="_Toc532826404"/>
      <w:r>
        <w:rPr>
          <w:lang w:val="en-US"/>
        </w:rPr>
        <w:t>Norms found in the literature</w:t>
      </w:r>
      <w:bookmarkEnd w:id="39"/>
    </w:p>
    <w:p w:rsidR="003858C6" w:rsidRPr="003858C6" w:rsidRDefault="003858C6" w:rsidP="00731A20">
      <w:pPr>
        <w:rPr>
          <w:lang w:val="en-US"/>
        </w:rPr>
      </w:pPr>
      <w:r>
        <w:rPr>
          <w:lang w:val="en-US"/>
        </w:rPr>
        <w:t xml:space="preserve">These indicators are found in the literature as measures of a standalone migration matrix. In order to use them as a distance, a difference is used. </w:t>
      </w:r>
    </w:p>
    <w:p w:rsidR="007A2B34" w:rsidRPr="009E5CFA" w:rsidRDefault="006E5B0B" w:rsidP="007A2B34">
      <w:pPr>
        <w:pStyle w:val="Paragraphedelis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M</m:t>
              </m:r>
            </m:e>
            <m:sub>
              <m:r>
                <m:rPr>
                  <m:sty m:val="p"/>
                </m:rPr>
                <w:rPr>
                  <w:rFonts w:ascii="Cambria Math" w:hAnsi="Cambria Math"/>
                  <w:lang w:val="en-US"/>
                </w:rPr>
                <m:t>P</m:t>
              </m:r>
            </m:sub>
          </m:sSub>
          <m:r>
            <w:rPr>
              <w:rFonts w:ascii="Cambria Math" w:hAnsi="Cambria Math"/>
              <w:lang w:val="en-US"/>
            </w:rPr>
            <m:t>(</m:t>
          </m:r>
          <m:r>
            <m:rPr>
              <m:sty m:val="b"/>
            </m:rPr>
            <w:rPr>
              <w:rFonts w:ascii="Cambria Math" w:hAnsi="Cambria Math"/>
              <w:lang w:val="en-US"/>
            </w:rPr>
            <m:t>P</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N-1</m:t>
              </m:r>
            </m:den>
          </m:f>
          <m:d>
            <m:dPr>
              <m:ctrlPr>
                <w:rPr>
                  <w:rFonts w:ascii="Cambria Math" w:hAnsi="Cambria Math"/>
                  <w:i/>
                  <w:lang w:val="en-US"/>
                </w:rPr>
              </m:ctrlPr>
            </m:dPr>
            <m:e>
              <m:r>
                <w:rPr>
                  <w:rFonts w:ascii="Cambria Math" w:hAnsi="Cambria Math"/>
                  <w:lang w:val="en-US"/>
                </w:rPr>
                <m:t>N-tr</m:t>
              </m:r>
              <m:d>
                <m:dPr>
                  <m:ctrlPr>
                    <w:rPr>
                      <w:rFonts w:ascii="Cambria Math" w:hAnsi="Cambria Math"/>
                      <w:i/>
                      <w:lang w:val="en-US"/>
                    </w:rPr>
                  </m:ctrlPr>
                </m:dPr>
                <m:e>
                  <m:r>
                    <m:rPr>
                      <m:sty m:val="b"/>
                    </m:rPr>
                    <w:rPr>
                      <w:rFonts w:ascii="Cambria Math" w:hAnsi="Cambria Math"/>
                      <w:lang w:val="en-US"/>
                    </w:rPr>
                    <m:t>P</m:t>
                  </m:r>
                </m:e>
              </m:d>
            </m:e>
          </m:d>
        </m:oMath>
      </m:oMathPara>
    </w:p>
    <w:p w:rsidR="007A2B34" w:rsidRPr="009E5CFA" w:rsidRDefault="006E5B0B" w:rsidP="007A2B34">
      <w:pPr>
        <w:pStyle w:val="Paragraphedelis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M</m:t>
              </m:r>
            </m:e>
            <m:sub>
              <m:r>
                <m:rPr>
                  <m:sty m:val="p"/>
                </m:rPr>
                <w:rPr>
                  <w:rFonts w:ascii="Cambria Math" w:hAnsi="Cambria Math"/>
                  <w:lang w:val="en-US"/>
                </w:rPr>
                <m:t>D</m:t>
              </m:r>
            </m:sub>
          </m:sSub>
          <m:d>
            <m:dPr>
              <m:ctrlPr>
                <w:rPr>
                  <w:rFonts w:ascii="Cambria Math" w:hAnsi="Cambria Math"/>
                  <w:i/>
                  <w:lang w:val="en-US"/>
                </w:rPr>
              </m:ctrlPr>
            </m:dPr>
            <m:e>
              <m:r>
                <m:rPr>
                  <m:sty m:val="b"/>
                </m:rPr>
                <w:rPr>
                  <w:rFonts w:ascii="Cambria Math" w:hAnsi="Cambria Math"/>
                  <w:lang w:val="en-US"/>
                </w:rPr>
                <m:t>P</m:t>
              </m:r>
            </m:e>
          </m:d>
          <m:r>
            <w:rPr>
              <w:rFonts w:ascii="Cambria Math" w:hAnsi="Cambria Math"/>
              <w:lang w:val="en-US"/>
            </w:rPr>
            <m:t>= 1-|</m:t>
          </m:r>
          <m:r>
            <m:rPr>
              <m:sty m:val="p"/>
            </m:rPr>
            <w:rPr>
              <w:rFonts w:ascii="Cambria Math" w:hAnsi="Cambria Math"/>
              <w:lang w:val="en-US"/>
            </w:rPr>
            <m:t>det⁡</m:t>
          </m:r>
          <m:r>
            <w:rPr>
              <w:rFonts w:ascii="Cambria Math" w:hAnsi="Cambria Math"/>
              <w:lang w:val="en-US"/>
            </w:rPr>
            <m:t>(</m:t>
          </m:r>
          <m:r>
            <m:rPr>
              <m:sty m:val="b"/>
            </m:rPr>
            <w:rPr>
              <w:rFonts w:ascii="Cambria Math" w:hAnsi="Cambria Math"/>
              <w:lang w:val="en-US"/>
            </w:rPr>
            <m:t>P</m:t>
          </m:r>
          <m:r>
            <w:rPr>
              <w:rFonts w:ascii="Cambria Math" w:hAnsi="Cambria Math"/>
              <w:lang w:val="en-US"/>
            </w:rPr>
            <m:t>)|</m:t>
          </m:r>
        </m:oMath>
      </m:oMathPara>
    </w:p>
    <w:p w:rsidR="007A2B34" w:rsidRPr="001402DC" w:rsidRDefault="006E5B0B" w:rsidP="007A2B34">
      <w:pPr>
        <w:pStyle w:val="Paragraphedeliste"/>
        <w:ind w:left="0"/>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M</m:t>
              </m:r>
            </m:e>
            <m:sub>
              <m:r>
                <m:rPr>
                  <m:sty m:val="p"/>
                </m:rPr>
                <w:rPr>
                  <w:rFonts w:ascii="Cambria Math" w:hAnsi="Cambria Math"/>
                  <w:lang w:val="en-US"/>
                </w:rPr>
                <m:t>E</m:t>
              </m:r>
            </m:sub>
          </m:sSub>
          <m:r>
            <w:rPr>
              <w:rFonts w:ascii="Cambria Math" w:hAnsi="Cambria Math"/>
              <w:lang w:val="en-US"/>
            </w:rPr>
            <m:t>(</m:t>
          </m:r>
          <m:r>
            <m:rPr>
              <m:sty m:val="b"/>
            </m:rPr>
            <w:rPr>
              <w:rFonts w:ascii="Cambria Math" w:hAnsi="Cambria Math"/>
              <w:lang w:val="en-US"/>
            </w:rPr>
            <m:t>P</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N-1</m:t>
              </m:r>
            </m:den>
          </m:f>
          <m:d>
            <m:dPr>
              <m:ctrlPr>
                <w:rPr>
                  <w:rFonts w:ascii="Cambria Math" w:hAnsi="Cambria Math"/>
                  <w:i/>
                  <w:lang w:val="en-US"/>
                </w:rPr>
              </m:ctrlPr>
            </m:dPr>
            <m:e>
              <m:r>
                <w:rPr>
                  <w:rFonts w:ascii="Cambria Math" w:hAnsi="Cambria Math"/>
                  <w:lang w:val="en-US"/>
                </w:rPr>
                <m:t>N-</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begChr m:val="|"/>
                      <m:endChr m:val="|"/>
                      <m:ctrlPr>
                        <w:rPr>
                          <w:rFonts w:ascii="Cambria Math" w:hAnsi="Cambria Math"/>
                          <w:i/>
                          <w:lang w:val="en-US"/>
                        </w:rPr>
                      </m:ctrlPr>
                    </m:dPr>
                    <m:e>
                      <m:sSub>
                        <m:sSubPr>
                          <m:ctrlPr>
                            <w:rPr>
                              <w:rFonts w:ascii="Cambria Math" w:hAnsi="Cambria Math" w:cs="Arial"/>
                              <w:color w:val="222222"/>
                            </w:rPr>
                          </m:ctrlPr>
                        </m:sSubPr>
                        <m:e>
                          <m:r>
                            <m:rPr>
                              <m:sty m:val="p"/>
                            </m:rPr>
                            <w:rPr>
                              <w:rFonts w:ascii="Cambria Math" w:hAnsi="Cambria Math" w:cs="Arial"/>
                              <w:color w:val="222222"/>
                            </w:rPr>
                            <m:t>λ</m:t>
                          </m:r>
                        </m:e>
                        <m:sub>
                          <m:r>
                            <w:rPr>
                              <w:rFonts w:ascii="Cambria Math" w:hAnsi="Cambria Math" w:cs="Arial"/>
                              <w:color w:val="222222"/>
                            </w:rPr>
                            <m:t>i</m:t>
                          </m:r>
                        </m:sub>
                      </m:sSub>
                      <m:d>
                        <m:dPr>
                          <m:ctrlPr>
                            <w:rPr>
                              <w:rFonts w:ascii="Cambria Math" w:hAnsi="Cambria Math"/>
                              <w:b/>
                              <w:i/>
                              <w:lang w:val="en-US"/>
                            </w:rPr>
                          </m:ctrlPr>
                        </m:dPr>
                        <m:e>
                          <m:r>
                            <m:rPr>
                              <m:sty m:val="b"/>
                            </m:rPr>
                            <w:rPr>
                              <w:rFonts w:ascii="Cambria Math" w:hAnsi="Cambria Math"/>
                              <w:lang w:val="en-US"/>
                            </w:rPr>
                            <m:t>P</m:t>
                          </m:r>
                          <m:ctrlPr>
                            <w:rPr>
                              <w:rFonts w:ascii="Cambria Math" w:hAnsi="Cambria Math"/>
                              <w:i/>
                              <w:lang w:val="en-US"/>
                            </w:rPr>
                          </m:ctrlPr>
                        </m:e>
                      </m:d>
                    </m:e>
                  </m:d>
                </m:e>
              </m:nary>
            </m:e>
          </m:d>
        </m:oMath>
      </m:oMathPara>
    </w:p>
    <w:p w:rsidR="007A2B34" w:rsidRPr="009E5CFA" w:rsidRDefault="006E5B0B" w:rsidP="007A2B34">
      <w:pPr>
        <w:pStyle w:val="Paragraphedeliste"/>
        <w:ind w:left="0"/>
        <w:rPr>
          <w:lang w:val="en-US"/>
        </w:rPr>
      </w:pPr>
      <m:oMathPara>
        <m:oMathParaPr>
          <m:jc m:val="left"/>
        </m:oMathParaPr>
        <m:oMath>
          <m:sSub>
            <m:sSubPr>
              <m:ctrlPr>
                <w:rPr>
                  <w:rFonts w:ascii="Cambria Math" w:hAnsi="Cambria Math"/>
                  <w:i/>
                  <w:lang w:val="en-US"/>
                </w:rPr>
              </m:ctrlPr>
            </m:sSubPr>
            <m:e>
              <m:r>
                <w:rPr>
                  <w:rFonts w:ascii="Cambria Math" w:hAnsi="Cambria Math"/>
                  <w:lang w:val="en-US"/>
                </w:rPr>
                <m:t>M</m:t>
              </m:r>
            </m:e>
            <m:sub>
              <m:r>
                <m:rPr>
                  <m:sty m:val="p"/>
                </m:rPr>
                <w:rPr>
                  <w:rFonts w:ascii="Cambria Math" w:hAnsi="Cambria Math"/>
                  <w:lang w:val="en-US"/>
                </w:rPr>
                <m:t>2</m:t>
              </m:r>
            </m:sub>
          </m:sSub>
          <m:d>
            <m:dPr>
              <m:ctrlPr>
                <w:rPr>
                  <w:rFonts w:ascii="Cambria Math" w:hAnsi="Cambria Math"/>
                  <w:i/>
                  <w:lang w:val="en-US"/>
                </w:rPr>
              </m:ctrlPr>
            </m:dPr>
            <m:e>
              <m:r>
                <m:rPr>
                  <m:sty m:val="b"/>
                </m:rPr>
                <w:rPr>
                  <w:rFonts w:ascii="Cambria Math" w:hAnsi="Cambria Math"/>
                  <w:lang w:val="en-US"/>
                </w:rPr>
                <m:t>P</m:t>
              </m:r>
            </m:e>
          </m:d>
          <m:r>
            <w:rPr>
              <w:rFonts w:ascii="Cambria Math" w:hAnsi="Cambria Math"/>
              <w:lang w:val="en-US"/>
            </w:rPr>
            <m:t>= 1-|</m:t>
          </m:r>
          <m:sSub>
            <m:sSubPr>
              <m:ctrlPr>
                <w:rPr>
                  <w:rFonts w:ascii="Cambria Math" w:hAnsi="Cambria Math" w:cs="Arial"/>
                  <w:color w:val="222222"/>
                </w:rPr>
              </m:ctrlPr>
            </m:sSubPr>
            <m:e>
              <m:r>
                <m:rPr>
                  <m:sty m:val="p"/>
                </m:rPr>
                <w:rPr>
                  <w:rFonts w:ascii="Cambria Math" w:hAnsi="Cambria Math" w:cs="Arial"/>
                  <w:color w:val="222222"/>
                </w:rPr>
                <m:t>λ</m:t>
              </m:r>
            </m:e>
            <m:sub>
              <m:r>
                <w:rPr>
                  <w:rFonts w:ascii="Cambria Math" w:hAnsi="Cambria Math" w:cs="Arial"/>
                  <w:color w:val="222222"/>
                </w:rPr>
                <m:t>2</m:t>
              </m:r>
            </m:sub>
          </m:sSub>
          <m:d>
            <m:dPr>
              <m:ctrlPr>
                <w:rPr>
                  <w:rFonts w:ascii="Cambria Math" w:hAnsi="Cambria Math"/>
                  <w:b/>
                  <w:i/>
                  <w:lang w:val="en-US"/>
                </w:rPr>
              </m:ctrlPr>
            </m:dPr>
            <m:e>
              <m:r>
                <m:rPr>
                  <m:sty m:val="b"/>
                </m:rPr>
                <w:rPr>
                  <w:rFonts w:ascii="Cambria Math" w:hAnsi="Cambria Math"/>
                  <w:lang w:val="en-US"/>
                </w:rPr>
                <m:t>P</m:t>
              </m:r>
              <m:ctrlPr>
                <w:rPr>
                  <w:rFonts w:ascii="Cambria Math" w:hAnsi="Cambria Math"/>
                  <w:i/>
                  <w:lang w:val="en-US"/>
                </w:rPr>
              </m:ctrlPr>
            </m:e>
          </m:d>
          <m:r>
            <w:rPr>
              <w:rFonts w:ascii="Cambria Math" w:hAnsi="Cambria Math"/>
              <w:lang w:val="en-US"/>
            </w:rPr>
            <m:t>|)</m:t>
          </m:r>
        </m:oMath>
      </m:oMathPara>
    </w:p>
    <w:p w:rsidR="007A2B34" w:rsidRPr="003D7E25" w:rsidRDefault="006E5B0B" w:rsidP="007A2B34">
      <w:pPr>
        <w:pStyle w:val="Paragraphedeliste"/>
        <w:ind w:left="0"/>
        <w:rPr>
          <w:rFonts w:eastAsiaTheme="minorEastAsia"/>
          <w:lang w:val="en-US"/>
        </w:rPr>
      </w:pPr>
      <m:oMathPara>
        <m:oMathParaPr>
          <m:jc m:val="left"/>
        </m:oMathParaPr>
        <m:oMath>
          <m:sSub>
            <m:sSubPr>
              <m:ctrlPr>
                <w:rPr>
                  <w:rFonts w:ascii="Cambria Math" w:hAnsi="Cambria Math"/>
                  <w:i/>
                  <w:lang w:val="en-US"/>
                </w:rPr>
              </m:ctrlPr>
            </m:sSubPr>
            <m:e>
              <m:r>
                <w:rPr>
                  <w:rFonts w:ascii="Cambria Math" w:hAnsi="Cambria Math"/>
                  <w:lang w:val="en-US"/>
                </w:rPr>
                <m:t>M</m:t>
              </m:r>
            </m:e>
            <m:sub>
              <m:r>
                <m:rPr>
                  <m:sty m:val="p"/>
                </m:rPr>
                <w:rPr>
                  <w:rFonts w:ascii="Cambria Math" w:hAnsi="Cambria Math"/>
                  <w:lang w:val="en-US"/>
                </w:rPr>
                <m:t>SVD</m:t>
              </m:r>
            </m:sub>
          </m:sSub>
          <m:r>
            <w:rPr>
              <w:rFonts w:ascii="Cambria Math" w:hAnsi="Cambria Math"/>
              <w:lang w:val="en-US"/>
            </w:rPr>
            <m:t>(</m:t>
          </m:r>
          <m:r>
            <m:rPr>
              <m:sty m:val="b"/>
            </m:rPr>
            <w:rPr>
              <w:rFonts w:ascii="Cambria Math" w:hAnsi="Cambria Math"/>
              <w:lang w:val="en-US"/>
            </w:rPr>
            <m:t>P</m:t>
          </m:r>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ad>
                <m:radPr>
                  <m:degHide m:val="1"/>
                  <m:ctrlPr>
                    <w:rPr>
                      <w:rFonts w:ascii="Cambria Math" w:hAnsi="Cambria Math"/>
                      <w:i/>
                      <w:lang w:val="en-US"/>
                    </w:rPr>
                  </m:ctrlPr>
                </m:radPr>
                <m:deg/>
                <m:e>
                  <m:sSub>
                    <m:sSubPr>
                      <m:ctrlPr>
                        <w:rPr>
                          <w:rFonts w:ascii="Cambria Math" w:hAnsi="Cambria Math" w:cs="Arial"/>
                          <w:color w:val="222222"/>
                        </w:rPr>
                      </m:ctrlPr>
                    </m:sSubPr>
                    <m:e>
                      <m:r>
                        <m:rPr>
                          <m:sty m:val="p"/>
                        </m:rPr>
                        <w:rPr>
                          <w:rFonts w:ascii="Cambria Math" w:hAnsi="Cambria Math" w:cs="Arial"/>
                          <w:color w:val="222222"/>
                        </w:rPr>
                        <m:t>λ</m:t>
                      </m:r>
                    </m:e>
                    <m:sub>
                      <m:r>
                        <w:rPr>
                          <w:rFonts w:ascii="Cambria Math" w:hAnsi="Cambria Math" w:cs="Arial"/>
                          <w:color w:val="222222"/>
                        </w:rPr>
                        <m:t>i</m:t>
                      </m:r>
                    </m:sub>
                  </m:sSub>
                  <m:d>
                    <m:dPr>
                      <m:ctrlPr>
                        <w:rPr>
                          <w:rFonts w:ascii="Cambria Math" w:hAnsi="Cambria Math"/>
                          <w:b/>
                          <w:i/>
                          <w:lang w:val="en-US"/>
                        </w:rPr>
                      </m:ctrlPr>
                    </m:dPr>
                    <m:e>
                      <m:acc>
                        <m:accPr>
                          <m:chr m:val="̃"/>
                          <m:ctrlPr>
                            <w:rPr>
                              <w:rFonts w:ascii="Cambria Math" w:hAnsi="Cambria Math"/>
                              <w:b/>
                              <w:lang w:val="en-US"/>
                            </w:rPr>
                          </m:ctrlPr>
                        </m:accPr>
                        <m:e>
                          <m:r>
                            <m:rPr>
                              <m:sty m:val="b"/>
                            </m:rPr>
                            <w:rPr>
                              <w:rFonts w:ascii="Cambria Math" w:hAnsi="Cambria Math"/>
                              <w:lang w:val="en-US"/>
                            </w:rPr>
                            <m:t>P</m:t>
                          </m:r>
                        </m:e>
                      </m:acc>
                      <m:r>
                        <m:rPr>
                          <m:sty m:val="b"/>
                        </m:rPr>
                        <w:rPr>
                          <w:rFonts w:ascii="Cambria Math" w:hAnsi="Cambria Math"/>
                          <w:lang w:val="en-US"/>
                        </w:rPr>
                        <m:t>'</m:t>
                      </m:r>
                      <m:acc>
                        <m:accPr>
                          <m:chr m:val="̃"/>
                          <m:ctrlPr>
                            <w:rPr>
                              <w:rFonts w:ascii="Cambria Math" w:hAnsi="Cambria Math"/>
                              <w:b/>
                              <w:lang w:val="en-US"/>
                            </w:rPr>
                          </m:ctrlPr>
                        </m:accPr>
                        <m:e>
                          <m:r>
                            <m:rPr>
                              <m:sty m:val="b"/>
                            </m:rPr>
                            <w:rPr>
                              <w:rFonts w:ascii="Cambria Math" w:hAnsi="Cambria Math"/>
                              <w:lang w:val="en-US"/>
                            </w:rPr>
                            <m:t>P</m:t>
                          </m:r>
                        </m:e>
                      </m:acc>
                      <m:ctrlPr>
                        <w:rPr>
                          <w:rFonts w:ascii="Cambria Math" w:hAnsi="Cambria Math"/>
                          <w:i/>
                          <w:lang w:val="en-US"/>
                        </w:rPr>
                      </m:ctrlPr>
                    </m:e>
                  </m:d>
                </m:e>
              </m:rad>
            </m:e>
          </m:nary>
        </m:oMath>
      </m:oMathPara>
    </w:p>
    <w:p w:rsidR="007A2B34" w:rsidRPr="00E345AD" w:rsidRDefault="007A2B34" w:rsidP="007A2B34">
      <w:pPr>
        <w:pStyle w:val="Titre5"/>
        <w:rPr>
          <w:lang w:val="en-US"/>
        </w:rPr>
      </w:pPr>
      <w:bookmarkStart w:id="40" w:name="_Ref519515247"/>
      <w:bookmarkStart w:id="41" w:name="_Toc520375936"/>
      <w:bookmarkStart w:id="42" w:name="_Toc532826405"/>
      <w:r>
        <w:rPr>
          <w:lang w:val="en-US"/>
        </w:rPr>
        <w:t>Weighted norms</w:t>
      </w:r>
      <w:bookmarkEnd w:id="40"/>
      <w:bookmarkEnd w:id="41"/>
      <w:bookmarkEnd w:id="42"/>
    </w:p>
    <w:p w:rsidR="007A2B34" w:rsidRDefault="007A2B34" w:rsidP="00731A20">
      <w:pPr>
        <w:rPr>
          <w:lang w:val="en-US"/>
        </w:rPr>
      </w:pPr>
      <w:r>
        <w:rPr>
          <w:lang w:val="en-US"/>
        </w:rPr>
        <w:t>To ensure that the Z computed is sensitive to few observations</w:t>
      </w:r>
      <w:r w:rsidR="003858C6">
        <w:rPr>
          <w:lang w:val="en-US"/>
        </w:rPr>
        <w:t xml:space="preserve"> and enhance the measure robustness</w:t>
      </w:r>
      <w:r>
        <w:rPr>
          <w:lang w:val="en-US"/>
        </w:rPr>
        <w:t xml:space="preserve">; </w:t>
      </w:r>
      <w:r w:rsidR="003858C6">
        <w:rPr>
          <w:lang w:val="en-US"/>
        </w:rPr>
        <w:t xml:space="preserve">the contribution of </w:t>
      </w:r>
      <w:r>
        <w:rPr>
          <w:lang w:val="en-US"/>
        </w:rPr>
        <w:t xml:space="preserve">each row is weighted by the number of observation on the row of the PIT matrix. </w:t>
      </w:r>
    </w:p>
    <w:p w:rsidR="007A2B34" w:rsidRPr="009E5CFA" w:rsidRDefault="007A2B34" w:rsidP="007A2B34">
      <w:pPr>
        <w:pStyle w:val="Paragraphedeliste"/>
        <w:ind w:left="0"/>
        <w:rPr>
          <w:lang w:val="en-US"/>
        </w:rPr>
      </w:pPr>
      <m:oMathPara>
        <m:oMathParaPr>
          <m:jc m:val="left"/>
        </m:oMathParaPr>
        <m:oMath>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m:rPr>
                  <m:sty m:val="p"/>
                </m:rPr>
                <w:rPr>
                  <w:rFonts w:ascii="Cambria Math" w:hAnsi="Cambria Math"/>
                  <w:lang w:val="en-US"/>
                </w:rPr>
                <m:t>L1_weighted</m:t>
              </m:r>
            </m:sub>
          </m:sSub>
          <m:r>
            <w:rPr>
              <w:rFonts w:ascii="Cambria Math" w:hAnsi="Cambria Math"/>
              <w:lang w:val="en-US"/>
            </w:rPr>
            <m:t>(</m:t>
          </m:r>
          <m:sSub>
            <m:sSubPr>
              <m:ctrlPr>
                <w:rPr>
                  <w:rFonts w:ascii="Cambria Math" w:hAnsi="Cambria Math"/>
                  <w:b/>
                  <w:lang w:val="en-US"/>
                </w:rPr>
              </m:ctrlPr>
            </m:sSubPr>
            <m:e>
              <m:r>
                <m:rPr>
                  <m:sty m:val="b"/>
                </m:rPr>
                <w:rPr>
                  <w:rFonts w:ascii="Cambria Math" w:hAnsi="Cambria Math"/>
                  <w:lang w:val="en-US"/>
                </w:rPr>
                <m:t>P</m:t>
              </m:r>
            </m:e>
            <m:sub>
              <m:r>
                <m:rPr>
                  <m:sty m:val="p"/>
                </m:rPr>
                <w:rPr>
                  <w:rFonts w:ascii="Cambria Math" w:hAnsi="Cambria Math"/>
                  <w:lang w:val="en-US"/>
                </w:rPr>
                <m:t>A</m:t>
              </m:r>
            </m:sub>
          </m:sSub>
          <m:r>
            <m:rPr>
              <m:sty m:val="b"/>
            </m:rPr>
            <w:rPr>
              <w:rFonts w:ascii="Cambria Math" w:hAnsi="Cambria Math"/>
              <w:lang w:val="en-US"/>
            </w:rPr>
            <m:t>,</m:t>
          </m:r>
          <m:sSub>
            <m:sSubPr>
              <m:ctrlPr>
                <w:rPr>
                  <w:rFonts w:ascii="Cambria Math" w:hAnsi="Cambria Math"/>
                  <w:b/>
                  <w:lang w:val="en-US"/>
                </w:rPr>
              </m:ctrlPr>
            </m:sSubPr>
            <m:e>
              <m:r>
                <m:rPr>
                  <m:sty m:val="b"/>
                </m:rPr>
                <w:rPr>
                  <w:rFonts w:ascii="Cambria Math" w:hAnsi="Cambria Math"/>
                  <w:lang w:val="en-US"/>
                </w:rPr>
                <m:t>P</m:t>
              </m:r>
            </m:e>
            <m:sub>
              <m:r>
                <m:rPr>
                  <m:sty m:val="p"/>
                </m:rPr>
                <w:rPr>
                  <w:rFonts w:ascii="Cambria Math" w:hAnsi="Cambria Math"/>
                  <w:lang w:val="en-US"/>
                </w:rPr>
                <m:t>B</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m:t>
                  </m:r>
                  <m:sSub>
                    <m:sSubPr>
                      <m:ctrlPr>
                        <w:rPr>
                          <w:rFonts w:ascii="Cambria Math" w:hAnsi="Cambria Math"/>
                          <w:b/>
                          <w:i/>
                          <w:lang w:val="en-US"/>
                        </w:rPr>
                      </m:ctrlPr>
                    </m:sSubPr>
                    <m:e>
                      <m:r>
                        <m:rPr>
                          <m:sty m:val="b"/>
                        </m:rPr>
                        <w:rPr>
                          <w:rFonts w:ascii="Cambria Math" w:hAnsi="Cambria Math"/>
                          <w:lang w:val="en-US"/>
                        </w:rPr>
                        <m:t>P</m:t>
                      </m:r>
                    </m:e>
                    <m:sub>
                      <m:r>
                        <m:rPr>
                          <m:sty m:val="p"/>
                        </m:rPr>
                        <w:rPr>
                          <w:rFonts w:ascii="Cambria Math" w:hAnsi="Cambria Math"/>
                          <w:lang w:val="en-US"/>
                        </w:rPr>
                        <m:t>A</m:t>
                      </m:r>
                      <m:r>
                        <m:rPr>
                          <m:sty m:val="bi"/>
                        </m:rPr>
                        <w:rPr>
                          <w:rFonts w:ascii="Cambria Math" w:hAnsi="Cambria Math"/>
                          <w:lang w:val="en-US"/>
                        </w:rPr>
                        <m:t>,i,j</m:t>
                      </m:r>
                    </m:sub>
                  </m:sSub>
                  <m:r>
                    <w:rPr>
                      <w:rFonts w:ascii="Cambria Math" w:hAnsi="Cambria Math"/>
                      <w:lang w:val="en-US"/>
                    </w:rPr>
                    <m:t>-</m:t>
                  </m:r>
                  <m:sSub>
                    <m:sSubPr>
                      <m:ctrlPr>
                        <w:rPr>
                          <w:rFonts w:ascii="Cambria Math" w:hAnsi="Cambria Math"/>
                          <w:i/>
                          <w:lang w:val="en-US"/>
                        </w:rPr>
                      </m:ctrlPr>
                    </m:sSubPr>
                    <m:e>
                      <m:r>
                        <m:rPr>
                          <m:sty m:val="b"/>
                        </m:rPr>
                        <w:rPr>
                          <w:rFonts w:ascii="Cambria Math" w:hAnsi="Cambria Math"/>
                          <w:lang w:val="en-US"/>
                        </w:rPr>
                        <m:t>P</m:t>
                      </m:r>
                    </m:e>
                    <m:sub>
                      <m:r>
                        <m:rPr>
                          <m:sty m:val="p"/>
                        </m:rPr>
                        <w:rPr>
                          <w:rFonts w:ascii="Cambria Math" w:hAnsi="Cambria Math"/>
                          <w:lang w:val="en-US"/>
                        </w:rPr>
                        <m:t>B</m:t>
                      </m:r>
                      <m:r>
                        <w:rPr>
                          <w:rFonts w:ascii="Cambria Math" w:hAnsi="Cambria Math"/>
                          <w:lang w:val="en-US"/>
                        </w:rPr>
                        <m:t>,i,j</m:t>
                      </m:r>
                    </m:sub>
                  </m:sSub>
                  <m:r>
                    <w:rPr>
                      <w:rFonts w:ascii="Cambria Math" w:hAnsi="Cambria Math"/>
                      <w:lang w:val="en-US"/>
                    </w:rPr>
                    <m:t>)</m:t>
                  </m:r>
                </m:e>
              </m:nary>
            </m:e>
          </m:nary>
          <m:r>
            <w:rPr>
              <w:rFonts w:ascii="Cambria Math" w:hAnsi="Cambria Math"/>
              <w:lang w:val="en-US"/>
            </w:rPr>
            <m:t>|</m:t>
          </m:r>
        </m:oMath>
      </m:oMathPara>
    </w:p>
    <w:p w:rsidR="007A2B34" w:rsidRDefault="007A2B34" w:rsidP="007A2B34">
      <w:pPr>
        <w:pStyle w:val="Paragraphedeliste"/>
        <w:ind w:left="0"/>
        <w:rPr>
          <w:lang w:val="en-US"/>
        </w:rPr>
      </w:pPr>
    </w:p>
    <w:p w:rsidR="007A2B34" w:rsidRPr="009E5CFA" w:rsidRDefault="007A2B34" w:rsidP="007A2B34">
      <w:pPr>
        <w:pStyle w:val="Paragraphedeliste"/>
        <w:ind w:left="0"/>
        <w:rPr>
          <w:lang w:val="en-US"/>
        </w:rPr>
      </w:pPr>
      <m:oMathPara>
        <m:oMathParaPr>
          <m:jc m:val="left"/>
        </m:oMathParaPr>
        <m:oMath>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m:rPr>
                  <m:sty m:val="p"/>
                </m:rPr>
                <w:rPr>
                  <w:rFonts w:ascii="Cambria Math" w:hAnsi="Cambria Math"/>
                  <w:lang w:val="en-US"/>
                </w:rPr>
                <m:t>L2_weighted</m:t>
              </m:r>
            </m:sub>
          </m:sSub>
          <m:r>
            <w:rPr>
              <w:rFonts w:ascii="Cambria Math" w:hAnsi="Cambria Math"/>
              <w:lang w:val="en-US"/>
            </w:rPr>
            <m:t>(</m:t>
          </m:r>
          <m:sSub>
            <m:sSubPr>
              <m:ctrlPr>
                <w:rPr>
                  <w:rFonts w:ascii="Cambria Math" w:hAnsi="Cambria Math"/>
                  <w:b/>
                  <w:lang w:val="en-US"/>
                </w:rPr>
              </m:ctrlPr>
            </m:sSubPr>
            <m:e>
              <m:r>
                <m:rPr>
                  <m:sty m:val="b"/>
                </m:rPr>
                <w:rPr>
                  <w:rFonts w:ascii="Cambria Math" w:hAnsi="Cambria Math"/>
                  <w:lang w:val="en-US"/>
                </w:rPr>
                <m:t>P</m:t>
              </m:r>
            </m:e>
            <m:sub>
              <m:r>
                <m:rPr>
                  <m:sty m:val="p"/>
                </m:rPr>
                <w:rPr>
                  <w:rFonts w:ascii="Cambria Math" w:hAnsi="Cambria Math"/>
                  <w:lang w:val="en-US"/>
                </w:rPr>
                <m:t>A</m:t>
              </m:r>
            </m:sub>
          </m:sSub>
          <m:r>
            <m:rPr>
              <m:sty m:val="b"/>
            </m:rPr>
            <w:rPr>
              <w:rFonts w:ascii="Cambria Math" w:hAnsi="Cambria Math"/>
              <w:lang w:val="en-US"/>
            </w:rPr>
            <m:t>,</m:t>
          </m:r>
          <m:sSub>
            <m:sSubPr>
              <m:ctrlPr>
                <w:rPr>
                  <w:rFonts w:ascii="Cambria Math" w:hAnsi="Cambria Math"/>
                  <w:b/>
                  <w:lang w:val="en-US"/>
                </w:rPr>
              </m:ctrlPr>
            </m:sSubPr>
            <m:e>
              <m:r>
                <m:rPr>
                  <m:sty m:val="b"/>
                </m:rPr>
                <w:rPr>
                  <w:rFonts w:ascii="Cambria Math" w:hAnsi="Cambria Math"/>
                  <w:lang w:val="en-US"/>
                </w:rPr>
                <m:t>P</m:t>
              </m:r>
            </m:e>
            <m:sub>
              <m:r>
                <m:rPr>
                  <m:sty m:val="p"/>
                </m:rPr>
                <w:rPr>
                  <w:rFonts w:ascii="Cambria Math" w:hAnsi="Cambria Math"/>
                  <w:lang w:val="en-US"/>
                </w:rPr>
                <m:t>B</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2</m:t>
                  </m:r>
                </m:sup>
              </m:sSup>
            </m:den>
          </m:f>
          <m:rad>
            <m:radPr>
              <m:degHide m:val="1"/>
              <m:ctrlPr>
                <w:rPr>
                  <w:rFonts w:ascii="Cambria Math" w:hAnsi="Cambria Math"/>
                  <w:i/>
                  <w:lang w:val="en-US"/>
                </w:rPr>
              </m:ctrlPr>
            </m:radPr>
            <m:deg/>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sSub>
                            <m:sSubPr>
                              <m:ctrlPr>
                                <w:rPr>
                                  <w:rFonts w:ascii="Cambria Math" w:hAnsi="Cambria Math"/>
                                  <w:b/>
                                  <w:i/>
                                  <w:lang w:val="en-US"/>
                                </w:rPr>
                              </m:ctrlPr>
                            </m:sSubPr>
                            <m:e>
                              <m:r>
                                <m:rPr>
                                  <m:sty m:val="b"/>
                                </m:rPr>
                                <w:rPr>
                                  <w:rFonts w:ascii="Cambria Math" w:hAnsi="Cambria Math"/>
                                  <w:lang w:val="en-US"/>
                                </w:rPr>
                                <m:t>P</m:t>
                              </m:r>
                            </m:e>
                            <m:sub>
                              <m:r>
                                <m:rPr>
                                  <m:sty m:val="p"/>
                                </m:rPr>
                                <w:rPr>
                                  <w:rFonts w:ascii="Cambria Math" w:hAnsi="Cambria Math"/>
                                  <w:lang w:val="en-US"/>
                                </w:rPr>
                                <m:t>A</m:t>
                              </m:r>
                              <m:r>
                                <m:rPr>
                                  <m:sty m:val="bi"/>
                                </m:rPr>
                                <w:rPr>
                                  <w:rFonts w:ascii="Cambria Math" w:hAnsi="Cambria Math"/>
                                  <w:lang w:val="en-US"/>
                                </w:rPr>
                                <m:t>,i,j</m:t>
                              </m:r>
                            </m:sub>
                          </m:sSub>
                          <m:r>
                            <w:rPr>
                              <w:rFonts w:ascii="Cambria Math" w:hAnsi="Cambria Math"/>
                              <w:lang w:val="en-US"/>
                            </w:rPr>
                            <m:t>-</m:t>
                          </m:r>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m:rPr>
                                  <m:sty m:val="b"/>
                                </m:rPr>
                                <w:rPr>
                                  <w:rFonts w:ascii="Cambria Math" w:hAnsi="Cambria Math"/>
                                  <w:lang w:val="en-US"/>
                                </w:rPr>
                                <m:t>P</m:t>
                              </m:r>
                            </m:e>
                            <m:sub>
                              <m:r>
                                <m:rPr>
                                  <m:sty m:val="p"/>
                                </m:rPr>
                                <w:rPr>
                                  <w:rFonts w:ascii="Cambria Math" w:hAnsi="Cambria Math"/>
                                  <w:lang w:val="en-US"/>
                                </w:rPr>
                                <m:t>B</m:t>
                              </m:r>
                              <m:r>
                                <w:rPr>
                                  <w:rFonts w:ascii="Cambria Math" w:hAnsi="Cambria Math"/>
                                  <w:lang w:val="en-US"/>
                                </w:rPr>
                                <m:t>,i,j</m:t>
                              </m:r>
                            </m:sub>
                          </m:sSub>
                        </m:e>
                      </m:d>
                    </m:e>
                  </m:nary>
                </m:e>
              </m:nary>
              <m:r>
                <w:rPr>
                  <w:rFonts w:ascii="Cambria Math" w:hAnsi="Cambria Math"/>
                  <w:lang w:val="en-US"/>
                </w:rPr>
                <m:t>²</m:t>
              </m:r>
            </m:e>
          </m:rad>
        </m:oMath>
      </m:oMathPara>
    </w:p>
    <w:p w:rsidR="007A2B34" w:rsidRPr="009E5CFA" w:rsidRDefault="007A2B34" w:rsidP="007A2B34">
      <w:pPr>
        <w:pStyle w:val="Paragraphedeliste"/>
        <w:ind w:left="0"/>
        <w:rPr>
          <w:lang w:val="en-US"/>
        </w:rPr>
      </w:pPr>
      <m:oMathPara>
        <m:oMathParaPr>
          <m:jc m:val="left"/>
        </m:oMathParaPr>
        <m:oMath>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m:rPr>
                  <m:sty m:val="p"/>
                </m:rPr>
                <w:rPr>
                  <w:rFonts w:ascii="Cambria Math" w:hAnsi="Cambria Math"/>
                  <w:lang w:val="en-US"/>
                </w:rPr>
                <m:t>DEX_weighted</m:t>
              </m:r>
            </m:sub>
          </m:sSub>
          <m:r>
            <w:rPr>
              <w:rFonts w:ascii="Cambria Math" w:hAnsi="Cambria Math"/>
              <w:lang w:val="en-US"/>
            </w:rPr>
            <m:t>(</m:t>
          </m:r>
          <m:sSub>
            <m:sSubPr>
              <m:ctrlPr>
                <w:rPr>
                  <w:rFonts w:ascii="Cambria Math" w:hAnsi="Cambria Math"/>
                  <w:b/>
                  <w:lang w:val="en-US"/>
                </w:rPr>
              </m:ctrlPr>
            </m:sSubPr>
            <m:e>
              <m:r>
                <m:rPr>
                  <m:sty m:val="b"/>
                </m:rPr>
                <w:rPr>
                  <w:rFonts w:ascii="Cambria Math" w:hAnsi="Cambria Math"/>
                  <w:lang w:val="en-US"/>
                </w:rPr>
                <m:t>P</m:t>
              </m:r>
            </m:e>
            <m:sub>
              <m:r>
                <m:rPr>
                  <m:sty m:val="p"/>
                </m:rPr>
                <w:rPr>
                  <w:rFonts w:ascii="Cambria Math" w:hAnsi="Cambria Math"/>
                  <w:lang w:val="en-US"/>
                </w:rPr>
                <m:t>A</m:t>
              </m:r>
            </m:sub>
          </m:sSub>
          <m:r>
            <m:rPr>
              <m:sty m:val="b"/>
            </m:rPr>
            <w:rPr>
              <w:rFonts w:ascii="Cambria Math" w:hAnsi="Cambria Math"/>
              <w:lang w:val="en-US"/>
            </w:rPr>
            <m:t>,</m:t>
          </m:r>
          <m:sSub>
            <m:sSubPr>
              <m:ctrlPr>
                <w:rPr>
                  <w:rFonts w:ascii="Cambria Math" w:hAnsi="Cambria Math"/>
                  <w:b/>
                  <w:lang w:val="en-US"/>
                </w:rPr>
              </m:ctrlPr>
            </m:sSubPr>
            <m:e>
              <m:r>
                <m:rPr>
                  <m:sty m:val="b"/>
                </m:rPr>
                <w:rPr>
                  <w:rFonts w:ascii="Cambria Math" w:hAnsi="Cambria Math"/>
                  <w:lang w:val="en-US"/>
                </w:rPr>
                <m:t>P</m:t>
              </m:r>
            </m:e>
            <m:sub>
              <m:r>
                <m:rPr>
                  <m:sty m:val="p"/>
                </m:rPr>
                <w:rPr>
                  <w:rFonts w:ascii="Cambria Math" w:hAnsi="Cambria Math"/>
                  <w:lang w:val="en-US"/>
                </w:rPr>
                <m:t>B</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N²</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 xml:space="preserve"> sign(i-j)(</m:t>
                  </m:r>
                  <m:sSub>
                    <m:sSubPr>
                      <m:ctrlPr>
                        <w:rPr>
                          <w:rFonts w:ascii="Cambria Math" w:hAnsi="Cambria Math"/>
                          <w:b/>
                          <w:i/>
                          <w:lang w:val="en-US"/>
                        </w:rPr>
                      </m:ctrlPr>
                    </m:sSubPr>
                    <m:e>
                      <m:r>
                        <m:rPr>
                          <m:sty m:val="b"/>
                        </m:rPr>
                        <w:rPr>
                          <w:rFonts w:ascii="Cambria Math" w:hAnsi="Cambria Math"/>
                          <w:lang w:val="en-US"/>
                        </w:rPr>
                        <m:t>P</m:t>
                      </m:r>
                    </m:e>
                    <m:sub>
                      <m:r>
                        <m:rPr>
                          <m:sty m:val="p"/>
                        </m:rPr>
                        <w:rPr>
                          <w:rFonts w:ascii="Cambria Math" w:hAnsi="Cambria Math"/>
                          <w:lang w:val="en-US"/>
                        </w:rPr>
                        <m:t>A</m:t>
                      </m:r>
                      <m:r>
                        <m:rPr>
                          <m:sty m:val="bi"/>
                        </m:rPr>
                        <w:rPr>
                          <w:rFonts w:ascii="Cambria Math" w:hAnsi="Cambria Math"/>
                          <w:lang w:val="en-US"/>
                        </w:rPr>
                        <m:t>,i,j</m:t>
                      </m:r>
                    </m:sub>
                  </m:sSub>
                  <m:r>
                    <w:rPr>
                      <w:rFonts w:ascii="Cambria Math" w:hAnsi="Cambria Math"/>
                      <w:lang w:val="en-US"/>
                    </w:rPr>
                    <m:t>-</m:t>
                  </m:r>
                  <m:sSub>
                    <m:sSubPr>
                      <m:ctrlPr>
                        <w:rPr>
                          <w:rFonts w:ascii="Cambria Math" w:hAnsi="Cambria Math"/>
                          <w:i/>
                          <w:lang w:val="en-US"/>
                        </w:rPr>
                      </m:ctrlPr>
                    </m:sSubPr>
                    <m:e>
                      <m:r>
                        <m:rPr>
                          <m:sty m:val="b"/>
                        </m:rPr>
                        <w:rPr>
                          <w:rFonts w:ascii="Cambria Math" w:hAnsi="Cambria Math"/>
                          <w:lang w:val="en-US"/>
                        </w:rPr>
                        <m:t>P</m:t>
                      </m:r>
                    </m:e>
                    <m:sub>
                      <m:r>
                        <m:rPr>
                          <m:sty m:val="p"/>
                        </m:rPr>
                        <w:rPr>
                          <w:rFonts w:ascii="Cambria Math" w:hAnsi="Cambria Math"/>
                          <w:lang w:val="en-US"/>
                        </w:rPr>
                        <m:t>B</m:t>
                      </m:r>
                      <m:r>
                        <w:rPr>
                          <w:rFonts w:ascii="Cambria Math" w:hAnsi="Cambria Math"/>
                          <w:lang w:val="en-US"/>
                        </w:rPr>
                        <m:t>,i,j</m:t>
                      </m:r>
                    </m:sub>
                  </m:sSub>
                  <m:r>
                    <w:rPr>
                      <w:rFonts w:ascii="Cambria Math" w:hAnsi="Cambria Math"/>
                      <w:lang w:val="en-US"/>
                    </w:rPr>
                    <m:t>)</m:t>
                  </m:r>
                </m:e>
              </m:nary>
            </m:e>
          </m:nary>
        </m:oMath>
      </m:oMathPara>
    </w:p>
    <w:p w:rsidR="007A2B34" w:rsidRPr="009E5CFA" w:rsidRDefault="007A2B34" w:rsidP="007A2B34">
      <w:pPr>
        <w:pStyle w:val="Paragraphedeliste"/>
        <w:ind w:left="0"/>
        <w:rPr>
          <w:lang w:val="en-US"/>
        </w:rPr>
      </w:pPr>
      <m:oMathPara>
        <m:oMathParaPr>
          <m:jc m:val="left"/>
        </m:oMathParaPr>
        <m:oMath>
          <m:r>
            <m:rPr>
              <m:sty m:val="p"/>
            </m:rPr>
            <w:rPr>
              <w:rFonts w:ascii="Cambria Math" w:hAnsi="Cambria Math"/>
              <w:lang w:val="en-US"/>
            </w:rPr>
            <m:t>∆</m:t>
          </m:r>
          <m:sSub>
            <m:sSubPr>
              <m:ctrlPr>
                <w:rPr>
                  <w:rFonts w:ascii="Cambria Math" w:hAnsi="Cambria Math"/>
                  <w:i/>
                  <w:lang w:val="en-US"/>
                </w:rPr>
              </m:ctrlPr>
            </m:sSubPr>
            <m:e>
              <m:r>
                <w:rPr>
                  <w:rFonts w:ascii="Cambria Math" w:hAnsi="Cambria Math"/>
                  <w:lang w:val="en-US"/>
                </w:rPr>
                <m:t>M</m:t>
              </m:r>
            </m:e>
            <m:sub>
              <m:r>
                <m:rPr>
                  <m:sty m:val="p"/>
                </m:rPr>
                <w:rPr>
                  <w:rFonts w:ascii="Cambria Math" w:hAnsi="Cambria Math"/>
                  <w:lang w:val="en-US"/>
                </w:rPr>
                <m:t>TRU_weighted</m:t>
              </m:r>
            </m:sub>
          </m:sSub>
          <m:r>
            <w:rPr>
              <w:rFonts w:ascii="Cambria Math" w:hAnsi="Cambria Math"/>
              <w:lang w:val="en-US"/>
            </w:rPr>
            <m:t>(</m:t>
          </m:r>
          <m:sSub>
            <m:sSubPr>
              <m:ctrlPr>
                <w:rPr>
                  <w:rFonts w:ascii="Cambria Math" w:hAnsi="Cambria Math"/>
                  <w:b/>
                  <w:lang w:val="en-US"/>
                </w:rPr>
              </m:ctrlPr>
            </m:sSubPr>
            <m:e>
              <m:r>
                <m:rPr>
                  <m:sty m:val="b"/>
                </m:rPr>
                <w:rPr>
                  <w:rFonts w:ascii="Cambria Math" w:hAnsi="Cambria Math"/>
                  <w:lang w:val="en-US"/>
                </w:rPr>
                <m:t>P</m:t>
              </m:r>
            </m:e>
            <m:sub>
              <m:r>
                <m:rPr>
                  <m:sty m:val="p"/>
                </m:rPr>
                <w:rPr>
                  <w:rFonts w:ascii="Cambria Math" w:hAnsi="Cambria Math"/>
                  <w:lang w:val="en-US"/>
                </w:rPr>
                <m:t>A</m:t>
              </m:r>
            </m:sub>
          </m:sSub>
          <m:r>
            <m:rPr>
              <m:sty m:val="b"/>
            </m:rPr>
            <w:rPr>
              <w:rFonts w:ascii="Cambria Math" w:hAnsi="Cambria Math"/>
              <w:lang w:val="en-US"/>
            </w:rPr>
            <m:t>,</m:t>
          </m:r>
          <m:sSub>
            <m:sSubPr>
              <m:ctrlPr>
                <w:rPr>
                  <w:rFonts w:ascii="Cambria Math" w:hAnsi="Cambria Math"/>
                  <w:b/>
                  <w:lang w:val="en-US"/>
                </w:rPr>
              </m:ctrlPr>
            </m:sSubPr>
            <m:e>
              <m:r>
                <m:rPr>
                  <m:sty m:val="b"/>
                </m:rPr>
                <w:rPr>
                  <w:rFonts w:ascii="Cambria Math" w:hAnsi="Cambria Math"/>
                  <w:lang w:val="en-US"/>
                </w:rPr>
                <m:t>P</m:t>
              </m:r>
            </m:e>
            <m:sub>
              <m:r>
                <m:rPr>
                  <m:sty m:val="p"/>
                </m:rPr>
                <w:rPr>
                  <w:rFonts w:ascii="Cambria Math" w:hAnsi="Cambria Math"/>
                  <w:lang w:val="en-US"/>
                </w:rPr>
                <m:t>B</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N²</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nary>
                <m:naryPr>
                  <m:chr m:val="∑"/>
                  <m:limLoc m:val="undOvr"/>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(i-j)(</m:t>
                  </m:r>
                  <m:sSub>
                    <m:sSubPr>
                      <m:ctrlPr>
                        <w:rPr>
                          <w:rFonts w:ascii="Cambria Math" w:hAnsi="Cambria Math"/>
                          <w:b/>
                          <w:i/>
                          <w:lang w:val="en-US"/>
                        </w:rPr>
                      </m:ctrlPr>
                    </m:sSubPr>
                    <m:e>
                      <m:r>
                        <m:rPr>
                          <m:sty m:val="b"/>
                        </m:rPr>
                        <w:rPr>
                          <w:rFonts w:ascii="Cambria Math" w:hAnsi="Cambria Math"/>
                          <w:lang w:val="en-US"/>
                        </w:rPr>
                        <m:t>P</m:t>
                      </m:r>
                    </m:e>
                    <m:sub>
                      <m:r>
                        <m:rPr>
                          <m:sty m:val="p"/>
                        </m:rPr>
                        <w:rPr>
                          <w:rFonts w:ascii="Cambria Math" w:hAnsi="Cambria Math"/>
                          <w:lang w:val="en-US"/>
                        </w:rPr>
                        <m:t>A</m:t>
                      </m:r>
                      <m:r>
                        <m:rPr>
                          <m:sty m:val="bi"/>
                        </m:rPr>
                        <w:rPr>
                          <w:rFonts w:ascii="Cambria Math" w:hAnsi="Cambria Math"/>
                          <w:lang w:val="en-US"/>
                        </w:rPr>
                        <m:t>,i,j</m:t>
                      </m:r>
                    </m:sub>
                  </m:sSub>
                  <m:r>
                    <w:rPr>
                      <w:rFonts w:ascii="Cambria Math" w:hAnsi="Cambria Math"/>
                      <w:lang w:val="en-US"/>
                    </w:rPr>
                    <m:t>-</m:t>
                  </m:r>
                  <m:sSub>
                    <m:sSubPr>
                      <m:ctrlPr>
                        <w:rPr>
                          <w:rFonts w:ascii="Cambria Math" w:hAnsi="Cambria Math"/>
                          <w:i/>
                          <w:lang w:val="en-US"/>
                        </w:rPr>
                      </m:ctrlPr>
                    </m:sSubPr>
                    <m:e>
                      <m:r>
                        <m:rPr>
                          <m:sty m:val="b"/>
                        </m:rPr>
                        <w:rPr>
                          <w:rFonts w:ascii="Cambria Math" w:hAnsi="Cambria Math"/>
                          <w:lang w:val="en-US"/>
                        </w:rPr>
                        <m:t>P</m:t>
                      </m:r>
                    </m:e>
                    <m:sub>
                      <m:r>
                        <m:rPr>
                          <m:sty m:val="p"/>
                        </m:rPr>
                        <w:rPr>
                          <w:rFonts w:ascii="Cambria Math" w:hAnsi="Cambria Math"/>
                          <w:lang w:val="en-US"/>
                        </w:rPr>
                        <m:t>B</m:t>
                      </m:r>
                      <m:r>
                        <w:rPr>
                          <w:rFonts w:ascii="Cambria Math" w:hAnsi="Cambria Math"/>
                          <w:lang w:val="en-US"/>
                        </w:rPr>
                        <m:t>,i,j</m:t>
                      </m:r>
                    </m:sub>
                  </m:sSub>
                  <m:r>
                    <w:rPr>
                      <w:rFonts w:ascii="Cambria Math" w:hAnsi="Cambria Math"/>
                      <w:lang w:val="en-US"/>
                    </w:rPr>
                    <m:t>)</m:t>
                  </m:r>
                </m:e>
              </m:nary>
            </m:e>
          </m:nary>
        </m:oMath>
      </m:oMathPara>
    </w:p>
    <w:p w:rsidR="007A2B34" w:rsidRDefault="007A2B34" w:rsidP="007A2B34">
      <w:pPr>
        <w:pStyle w:val="Titre3"/>
        <w:rPr>
          <w:lang w:val="en-US"/>
        </w:rPr>
      </w:pPr>
      <w:bookmarkStart w:id="43" w:name="_Ref519514375"/>
      <w:bookmarkStart w:id="44" w:name="_Toc520375937"/>
      <w:bookmarkStart w:id="45" w:name="_Toc532826406"/>
      <w:r>
        <w:rPr>
          <w:lang w:val="en-US"/>
        </w:rPr>
        <w:t xml:space="preserve">Impact of the norm choice on </w:t>
      </w:r>
      <w:bookmarkEnd w:id="43"/>
      <w:bookmarkEnd w:id="44"/>
      <w:r w:rsidR="003858C6">
        <w:rPr>
          <w:lang w:val="en-US"/>
        </w:rPr>
        <w:t xml:space="preserve">historical migration systemic </w:t>
      </w:r>
      <w:proofErr w:type="spellStart"/>
      <w:r w:rsidR="003858C6">
        <w:rPr>
          <w:lang w:val="en-US"/>
        </w:rPr>
        <w:t>inicator</w:t>
      </w:r>
      <w:bookmarkEnd w:id="45"/>
      <w:proofErr w:type="spellEnd"/>
    </w:p>
    <w:p w:rsidR="007A2B34" w:rsidRDefault="007A2B34" w:rsidP="007A2B34">
      <w:pPr>
        <w:jc w:val="both"/>
        <w:rPr>
          <w:lang w:val="en-US"/>
        </w:rPr>
      </w:pPr>
      <w:r>
        <w:rPr>
          <w:lang w:val="en-US"/>
        </w:rPr>
        <w:t xml:space="preserve">The choice of the norm is determinant for </w:t>
      </w:r>
      <w:r w:rsidR="003858C6">
        <w:rPr>
          <w:lang w:val="en-US"/>
        </w:rPr>
        <w:t xml:space="preserve">the </w:t>
      </w:r>
      <w:r>
        <w:rPr>
          <w:lang w:val="en-US"/>
        </w:rPr>
        <w:t>computation of</w:t>
      </w:r>
      <w:r w:rsidR="003858C6">
        <w:rPr>
          <w:lang w:val="en-US"/>
        </w:rPr>
        <w:t xml:space="preserve"> the </w:t>
      </w:r>
      <w:proofErr w:type="gramStart"/>
      <w:r w:rsidR="003858C6">
        <w:rPr>
          <w:lang w:val="en-US"/>
        </w:rPr>
        <w:t>historical</w:t>
      </w:r>
      <w:r>
        <w:rPr>
          <w:lang w:val="en-US"/>
        </w:rPr>
        <w:t xml:space="preserve"> </w:t>
      </w:r>
      <w:proofErr w:type="gramEnd"/>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Mig</m:t>
            </m:r>
          </m:sub>
        </m:sSub>
      </m:oMath>
      <w:r>
        <w:rPr>
          <w:lang w:val="en-US"/>
        </w:rPr>
        <w:t>. Indeed, for the same set of PIT matri</w:t>
      </w:r>
      <w:proofErr w:type="spellStart"/>
      <w:r w:rsidR="003858C6">
        <w:rPr>
          <w:lang w:val="en-US"/>
        </w:rPr>
        <w:t>ces</w:t>
      </w:r>
      <w:proofErr w:type="spellEnd"/>
      <w:r>
        <w:rPr>
          <w:lang w:val="en-US"/>
        </w:rPr>
        <w:t xml:space="preserve">, there is significant variation in the implied </w:t>
      </w:r>
      <w:r w:rsidR="003858C6">
        <w:rPr>
          <w:lang w:val="en-US"/>
        </w:rPr>
        <w:t xml:space="preserve">migration indicator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Mig</m:t>
            </m:r>
          </m:sub>
        </m:sSub>
      </m:oMath>
      <w:r w:rsidR="003858C6">
        <w:rPr>
          <w:lang w:val="en-US"/>
        </w:rPr>
        <w:t xml:space="preserve"> (Cf.</w:t>
      </w:r>
      <w:r w:rsidR="007F5C61">
        <w:rPr>
          <w:lang w:val="en-US"/>
        </w:rPr>
        <w:t xml:space="preserve"> </w:t>
      </w:r>
      <w:r w:rsidR="007F5C61">
        <w:rPr>
          <w:lang w:val="en-US"/>
        </w:rPr>
        <w:fldChar w:fldCharType="begin"/>
      </w:r>
      <w:r w:rsidR="007F5C61">
        <w:rPr>
          <w:lang w:val="en-US"/>
        </w:rPr>
        <w:instrText xml:space="preserve"> REF _Ref523330620 \h </w:instrText>
      </w:r>
      <w:r w:rsidR="007F5C61">
        <w:rPr>
          <w:lang w:val="en-US"/>
        </w:rPr>
      </w:r>
      <w:r w:rsidR="007F5C61">
        <w:rPr>
          <w:lang w:val="en-US"/>
        </w:rPr>
        <w:fldChar w:fldCharType="separate"/>
      </w:r>
      <w:r w:rsidR="007F5C61" w:rsidRPr="00731A20">
        <w:rPr>
          <w:lang w:val="en-US"/>
        </w:rPr>
        <w:t xml:space="preserve">Figure </w:t>
      </w:r>
      <w:r w:rsidR="007F5C61" w:rsidRPr="00731A20">
        <w:rPr>
          <w:noProof/>
          <w:lang w:val="en-US"/>
        </w:rPr>
        <w:t>7</w:t>
      </w:r>
      <w:r w:rsidR="007F5C61">
        <w:rPr>
          <w:lang w:val="en-US"/>
        </w:rPr>
        <w:fldChar w:fldCharType="end"/>
      </w:r>
      <w:r w:rsidR="007F5C61">
        <w:rPr>
          <w:lang w:val="en-US"/>
        </w:rPr>
        <w:t xml:space="preserve"> vs. </w:t>
      </w:r>
      <w:r w:rsidR="007F5C61">
        <w:rPr>
          <w:lang w:val="en-US"/>
        </w:rPr>
        <w:fldChar w:fldCharType="begin"/>
      </w:r>
      <w:r w:rsidR="007F5C61">
        <w:rPr>
          <w:lang w:val="en-US"/>
        </w:rPr>
        <w:instrText xml:space="preserve"> REF _Ref523330477 \h </w:instrText>
      </w:r>
      <w:r w:rsidR="007F5C61">
        <w:rPr>
          <w:lang w:val="en-US"/>
        </w:rPr>
      </w:r>
      <w:r w:rsidR="007F5C61">
        <w:rPr>
          <w:lang w:val="en-US"/>
        </w:rPr>
        <w:fldChar w:fldCharType="separate"/>
      </w:r>
      <w:r w:rsidR="007F5C61" w:rsidRPr="00731A20">
        <w:rPr>
          <w:lang w:val="en-US"/>
        </w:rPr>
        <w:t xml:space="preserve">Figure </w:t>
      </w:r>
      <w:r w:rsidR="007F5C61" w:rsidRPr="00731A20">
        <w:rPr>
          <w:noProof/>
          <w:lang w:val="en-US"/>
        </w:rPr>
        <w:t>8</w:t>
      </w:r>
      <w:r w:rsidR="007F5C61">
        <w:rPr>
          <w:lang w:val="en-US"/>
        </w:rPr>
        <w:fldChar w:fldCharType="end"/>
      </w:r>
      <w:r w:rsidR="003858C6">
        <w:rPr>
          <w:lang w:val="en-US"/>
        </w:rPr>
        <w:t>).</w:t>
      </w:r>
      <w:r w:rsidR="007F5C61">
        <w:rPr>
          <w:lang w:val="en-US"/>
        </w:rPr>
        <w:t xml:space="preserve"> In addition, choosing an inadequate norm implies undesirable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Mig</m:t>
            </m:r>
          </m:sub>
        </m:sSub>
      </m:oMath>
      <w:r w:rsidR="007F5C61">
        <w:rPr>
          <w:lang w:val="en-US"/>
        </w:rPr>
        <w:t xml:space="preserve"> volatility (Cf. </w:t>
      </w:r>
      <w:r w:rsidR="007F5C61">
        <w:rPr>
          <w:lang w:val="en-US"/>
        </w:rPr>
        <w:fldChar w:fldCharType="begin"/>
      </w:r>
      <w:r w:rsidR="007F5C61">
        <w:rPr>
          <w:lang w:val="en-US"/>
        </w:rPr>
        <w:instrText xml:space="preserve"> REF _Ref523330477 \h </w:instrText>
      </w:r>
      <w:r w:rsidR="007F5C61">
        <w:rPr>
          <w:lang w:val="en-US"/>
        </w:rPr>
      </w:r>
      <w:r w:rsidR="007F5C61">
        <w:rPr>
          <w:lang w:val="en-US"/>
        </w:rPr>
        <w:fldChar w:fldCharType="separate"/>
      </w:r>
      <w:r w:rsidR="007F5C61" w:rsidRPr="00F81A9C">
        <w:rPr>
          <w:lang w:val="en-US"/>
        </w:rPr>
        <w:t xml:space="preserve">Figure </w:t>
      </w:r>
      <w:r w:rsidR="007F5C61" w:rsidRPr="00F81A9C">
        <w:rPr>
          <w:noProof/>
          <w:lang w:val="en-US"/>
        </w:rPr>
        <w:t>8</w:t>
      </w:r>
      <w:r w:rsidR="007F5C61">
        <w:rPr>
          <w:lang w:val="en-US"/>
        </w:rPr>
        <w:fldChar w:fldCharType="end"/>
      </w:r>
      <w:r w:rsidR="007F5C61">
        <w:rPr>
          <w:lang w:val="en-US"/>
        </w:rPr>
        <w:t>).</w:t>
      </w:r>
    </w:p>
    <w:p w:rsidR="007F5C61" w:rsidRDefault="007A2B34" w:rsidP="00731A20">
      <w:pPr>
        <w:pStyle w:val="Lgende"/>
        <w:keepNext/>
      </w:pPr>
      <w:r>
        <w:rPr>
          <w:noProof/>
          <w:lang w:val="fr-FR"/>
        </w:rPr>
        <w:lastRenderedPageBreak/>
        <w:drawing>
          <wp:inline distT="0" distB="0" distL="0" distR="0" wp14:anchorId="2FBFC7B0" wp14:editId="6B5C6E5F">
            <wp:extent cx="5972810" cy="2239645"/>
            <wp:effectExtent l="0" t="0" r="8890" b="8255"/>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7"/>
                    <a:stretch>
                      <a:fillRect/>
                    </a:stretch>
                  </pic:blipFill>
                  <pic:spPr>
                    <a:xfrm>
                      <a:off x="0" y="0"/>
                      <a:ext cx="5972810" cy="2239645"/>
                    </a:xfrm>
                    <a:prstGeom prst="rect">
                      <a:avLst/>
                    </a:prstGeom>
                  </pic:spPr>
                </pic:pic>
              </a:graphicData>
            </a:graphic>
          </wp:inline>
        </w:drawing>
      </w:r>
    </w:p>
    <w:p w:rsidR="007F5C61" w:rsidRDefault="007F5C61" w:rsidP="007F5C61">
      <w:pPr>
        <w:pStyle w:val="Lgende"/>
      </w:pPr>
      <w:bookmarkStart w:id="46" w:name="_Ref523330620"/>
      <w:r>
        <w:t xml:space="preserve">Figure </w:t>
      </w:r>
      <w:r>
        <w:fldChar w:fldCharType="begin"/>
      </w:r>
      <w:r>
        <w:instrText xml:space="preserve"> SEQ Figure \* ARABIC </w:instrText>
      </w:r>
      <w:r>
        <w:fldChar w:fldCharType="separate"/>
      </w:r>
      <w:r>
        <w:rPr>
          <w:noProof/>
        </w:rPr>
        <w:t>7</w:t>
      </w:r>
      <w:r>
        <w:fldChar w:fldCharType="end"/>
      </w:r>
      <w:bookmarkEnd w:id="46"/>
      <w:r>
        <w:t xml:space="preserve">: </w:t>
      </w:r>
      <w:r w:rsidRPr="00FB53EB">
        <w:t xml:space="preserve">Example of Z Migration implied using ML1_w norm. Financial Institutions – </w:t>
      </w:r>
      <w:proofErr w:type="spellStart"/>
      <w:r w:rsidRPr="00FB53EB">
        <w:t>Historiacal</w:t>
      </w:r>
      <w:proofErr w:type="spellEnd"/>
      <w:r w:rsidRPr="00FB53EB">
        <w:t xml:space="preserve"> Internal Data</w:t>
      </w:r>
    </w:p>
    <w:p w:rsidR="003858C6" w:rsidRPr="007F5C61" w:rsidRDefault="007F5C61" w:rsidP="00731A20">
      <w:pPr>
        <w:pStyle w:val="Lgende"/>
      </w:pPr>
      <w:r>
        <w:rPr>
          <w:noProof/>
          <w:lang w:val="fr-FR"/>
        </w:rPr>
        <mc:AlternateContent>
          <mc:Choice Requires="wps">
            <w:drawing>
              <wp:anchor distT="0" distB="0" distL="114300" distR="114300" simplePos="0" relativeHeight="251675648" behindDoc="0" locked="0" layoutInCell="1" allowOverlap="1" wp14:anchorId="54031EA2" wp14:editId="16BB0AE4">
                <wp:simplePos x="0" y="0"/>
                <wp:positionH relativeFrom="column">
                  <wp:posOffset>1484376</wp:posOffset>
                </wp:positionH>
                <wp:positionV relativeFrom="paragraph">
                  <wp:posOffset>278578</wp:posOffset>
                </wp:positionV>
                <wp:extent cx="573023" cy="1486722"/>
                <wp:effectExtent l="0" t="0" r="17780" b="18415"/>
                <wp:wrapNone/>
                <wp:docPr id="17" name="Oval 17"/>
                <wp:cNvGraphicFramePr/>
                <a:graphic xmlns:a="http://schemas.openxmlformats.org/drawingml/2006/main">
                  <a:graphicData uri="http://schemas.microsoft.com/office/word/2010/wordprocessingShape">
                    <wps:wsp>
                      <wps:cNvSpPr/>
                      <wps:spPr>
                        <a:xfrm>
                          <a:off x="0" y="0"/>
                          <a:ext cx="573023" cy="1486722"/>
                        </a:xfrm>
                        <a:prstGeom prst="ellipse">
                          <a:avLst/>
                        </a:prstGeom>
                        <a:noFill/>
                        <a:ln w="127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 o:spid="_x0000_s1026" style="position:absolute;margin-left:116.9pt;margin-top:21.95pt;width:45.1pt;height:117.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" filled="f" strokecolor="red" strokeweight="1pt"/>
            </w:pict>
          </mc:Fallback>
        </mc:AlternateContent>
      </w:r>
      <w:r>
        <w:rPr>
          <w:noProof/>
          <w:lang w:val="fr-FR"/>
        </w:rPr>
        <mc:AlternateContent>
          <mc:Choice Requires="wps">
            <w:drawing>
              <wp:anchor distT="0" distB="0" distL="114300" distR="114300" simplePos="0" relativeHeight="251673600" behindDoc="0" locked="0" layoutInCell="1" allowOverlap="1" wp14:anchorId="209D7EBC" wp14:editId="5513A4B9">
                <wp:simplePos x="0" y="0"/>
                <wp:positionH relativeFrom="column">
                  <wp:posOffset>3637767</wp:posOffset>
                </wp:positionH>
                <wp:positionV relativeFrom="paragraph">
                  <wp:posOffset>165108</wp:posOffset>
                </wp:positionV>
                <wp:extent cx="2288224" cy="1256018"/>
                <wp:effectExtent l="0" t="0" r="17145" b="20955"/>
                <wp:wrapNone/>
                <wp:docPr id="16" name="Oval 16"/>
                <wp:cNvGraphicFramePr/>
                <a:graphic xmlns:a="http://schemas.openxmlformats.org/drawingml/2006/main">
                  <a:graphicData uri="http://schemas.microsoft.com/office/word/2010/wordprocessingShape">
                    <wps:wsp>
                      <wps:cNvSpPr/>
                      <wps:spPr>
                        <a:xfrm>
                          <a:off x="0" y="0"/>
                          <a:ext cx="2288224" cy="1256018"/>
                        </a:xfrm>
                        <a:prstGeom prst="ellipse">
                          <a:avLst/>
                        </a:prstGeom>
                        <a:noFill/>
                        <a:ln w="127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6" o:spid="_x0000_s1026" style="position:absolute;margin-left:286.45pt;margin-top:13pt;width:180.2pt;height:98.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" filled="f" strokecolor="red" strokeweight="1pt"/>
            </w:pict>
          </mc:Fallback>
        </mc:AlternateContent>
      </w:r>
      <w:r w:rsidR="007A2B34">
        <w:rPr>
          <w:noProof/>
          <w:lang w:val="fr-FR"/>
        </w:rPr>
        <w:drawing>
          <wp:inline distT="0" distB="0" distL="0" distR="0" wp14:anchorId="6DA33069" wp14:editId="288518DE">
            <wp:extent cx="5972810" cy="2239645"/>
            <wp:effectExtent l="0" t="0" r="8890" b="825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8"/>
                    <a:stretch>
                      <a:fillRect/>
                    </a:stretch>
                  </pic:blipFill>
                  <pic:spPr>
                    <a:xfrm>
                      <a:off x="0" y="0"/>
                      <a:ext cx="5972810" cy="2239645"/>
                    </a:xfrm>
                    <a:prstGeom prst="rect">
                      <a:avLst/>
                    </a:prstGeom>
                  </pic:spPr>
                </pic:pic>
              </a:graphicData>
            </a:graphic>
          </wp:inline>
        </w:drawing>
      </w:r>
    </w:p>
    <w:p w:rsidR="007F5C61" w:rsidRPr="00457637" w:rsidRDefault="007F5C61" w:rsidP="007F5C61">
      <w:pPr>
        <w:pStyle w:val="Lgende"/>
        <w:rPr>
          <w:noProof/>
        </w:rPr>
      </w:pPr>
      <w:bookmarkStart w:id="47" w:name="_Ref523330477"/>
      <w:r>
        <w:t xml:space="preserve">Figure </w:t>
      </w:r>
      <w:r>
        <w:fldChar w:fldCharType="begin"/>
      </w:r>
      <w:r>
        <w:instrText xml:space="preserve"> SEQ Figure \* ARABIC </w:instrText>
      </w:r>
      <w:r>
        <w:fldChar w:fldCharType="separate"/>
      </w:r>
      <w:r>
        <w:rPr>
          <w:noProof/>
        </w:rPr>
        <w:t>8</w:t>
      </w:r>
      <w:r>
        <w:fldChar w:fldCharType="end"/>
      </w:r>
      <w:bookmarkEnd w:id="47"/>
      <w:r>
        <w:t xml:space="preserve">: Example of </w:t>
      </w:r>
      <w:r w:rsidRPr="00D01D1B">
        <w:t xml:space="preserve">Z Migration </w:t>
      </w:r>
      <w:r>
        <w:t xml:space="preserve">implied using </w:t>
      </w:r>
      <m:oMath>
        <m:r>
          <w:rPr>
            <w:rFonts w:ascii="Cambria Math" w:hAnsi="Cambria Math"/>
          </w:rPr>
          <m:t>M2</m:t>
        </m:r>
      </m:oMath>
      <w:r>
        <w:t xml:space="preserve"> norm. Financial Institutions – Historiacal Internal Data</w:t>
      </w:r>
    </w:p>
    <w:p w:rsidR="007A2B34" w:rsidRPr="00CD00D6" w:rsidRDefault="007A2B34" w:rsidP="007A2B34">
      <w:pPr>
        <w:jc w:val="both"/>
        <w:rPr>
          <w:lang w:val="en-US"/>
        </w:rPr>
      </w:pPr>
    </w:p>
    <w:p w:rsidR="007A2B34" w:rsidRDefault="007A2B34" w:rsidP="007A2B34">
      <w:pPr>
        <w:jc w:val="both"/>
        <w:rPr>
          <w:lang w:val="en-US"/>
        </w:rPr>
      </w:pPr>
      <w:r>
        <w:rPr>
          <w:lang w:val="en-US"/>
        </w:rPr>
        <w:t xml:space="preserve">Those graphs are available for each norm and each segment (Corp/IF) in the following document. </w:t>
      </w:r>
    </w:p>
    <w:p w:rsidR="007A2B34" w:rsidRPr="00457637" w:rsidRDefault="00DD29EA" w:rsidP="007F5C61">
      <w:pPr>
        <w:jc w:val="center"/>
        <w:rPr>
          <w:lang w:val="en-US"/>
        </w:rPr>
      </w:pPr>
      <w:r>
        <w:rPr>
          <w:lang w:val="en-US"/>
        </w:rPr>
        <w:object w:dxaOrig="1530" w:dyaOrig="9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5pt;height:49.45pt" o:ole="">
            <v:imagedata r:id="rId29" o:title=""/>
          </v:shape>
          <o:OLEObject Type="Embed" ProgID="Excel.Sheet.12" ShapeID="_x0000_i1025" DrawAspect="Icon" ObjectID="_1606576738" r:id="rId30"/>
        </w:object>
      </w:r>
    </w:p>
    <w:p w:rsidR="007A2B34" w:rsidRPr="008409CD" w:rsidRDefault="007A2B34" w:rsidP="007A2B34">
      <w:pPr>
        <w:jc w:val="both"/>
        <w:rPr>
          <w:lang w:val="en-US"/>
        </w:rPr>
      </w:pPr>
      <w:r w:rsidRPr="008409CD">
        <w:rPr>
          <w:lang w:val="en-US"/>
        </w:rPr>
        <w:t>Given those differences, the choice of the norm is determinant.</w:t>
      </w:r>
      <w:r>
        <w:rPr>
          <w:lang w:val="en-US"/>
        </w:rPr>
        <w:t xml:space="preserve"> A set of test for each norm is presented in the following sections. </w:t>
      </w:r>
      <w:r w:rsidRPr="008409CD">
        <w:rPr>
          <w:lang w:val="en-US"/>
        </w:rPr>
        <w:t xml:space="preserve"> </w:t>
      </w:r>
    </w:p>
    <w:p w:rsidR="007A2B34" w:rsidRDefault="007A2B34" w:rsidP="007A2B34">
      <w:pPr>
        <w:pStyle w:val="Titre3"/>
        <w:rPr>
          <w:lang w:val="en-US"/>
        </w:rPr>
      </w:pPr>
      <w:bookmarkStart w:id="48" w:name="_Ref520218402"/>
      <w:bookmarkStart w:id="49" w:name="_Ref520218413"/>
      <w:bookmarkStart w:id="50" w:name="_Toc520375938"/>
      <w:bookmarkStart w:id="51" w:name="_Toc532826407"/>
      <w:r>
        <w:rPr>
          <w:lang w:val="en-US"/>
        </w:rPr>
        <w:t>Inversion of the norm</w:t>
      </w:r>
      <w:bookmarkEnd w:id="48"/>
      <w:bookmarkEnd w:id="49"/>
      <w:bookmarkEnd w:id="50"/>
      <w:bookmarkEnd w:id="51"/>
    </w:p>
    <w:p w:rsidR="007A2B34" w:rsidRPr="00E235C7" w:rsidRDefault="007A2B34" w:rsidP="003A1F4A">
      <w:pPr>
        <w:jc w:val="both"/>
        <w:rPr>
          <w:lang w:val="en-US"/>
        </w:rPr>
      </w:pPr>
      <w:r>
        <w:rPr>
          <w:lang w:val="en-US"/>
        </w:rPr>
        <w:t xml:space="preserve">Given that there is no real PIT matrix in this section, the notion of weighted matrix doesn’t make sense here. The weighted norms </w:t>
      </w:r>
      <w:r w:rsidR="007F2BA8">
        <w:rPr>
          <w:lang w:val="en-US"/>
        </w:rPr>
        <w:t>and</w:t>
      </w:r>
      <w:r>
        <w:rPr>
          <w:lang w:val="en-US"/>
        </w:rPr>
        <w:t xml:space="preserve"> the </w:t>
      </w:r>
      <w:r w:rsidR="007F2BA8">
        <w:rPr>
          <w:lang w:val="en-US"/>
        </w:rPr>
        <w:t xml:space="preserve">corresponding </w:t>
      </w:r>
      <w:r w:rsidR="007F5C61">
        <w:rPr>
          <w:lang w:val="en-US"/>
        </w:rPr>
        <w:t>non-weighted</w:t>
      </w:r>
      <w:r w:rsidR="007F2BA8">
        <w:rPr>
          <w:lang w:val="en-US"/>
        </w:rPr>
        <w:t xml:space="preserve"> norms share identical results. </w:t>
      </w:r>
    </w:p>
    <w:p w:rsidR="007A2B34" w:rsidRDefault="007A2B34" w:rsidP="007A2B34">
      <w:pPr>
        <w:pStyle w:val="Titre5"/>
        <w:rPr>
          <w:lang w:val="en-US"/>
        </w:rPr>
      </w:pPr>
      <w:bookmarkStart w:id="52" w:name="_Toc520375939"/>
      <w:bookmarkStart w:id="53" w:name="_Toc532826408"/>
      <w:r>
        <w:rPr>
          <w:lang w:val="en-US"/>
        </w:rPr>
        <w:t>First approach</w:t>
      </w:r>
      <w:bookmarkEnd w:id="52"/>
      <w:bookmarkEnd w:id="53"/>
    </w:p>
    <w:p w:rsidR="007A2B34" w:rsidRDefault="007A2B34" w:rsidP="007A2B34">
      <w:pPr>
        <w:jc w:val="both"/>
        <w:rPr>
          <w:lang w:val="en-US"/>
        </w:rPr>
      </w:pPr>
      <w:r>
        <w:rPr>
          <w:lang w:val="en-US"/>
        </w:rPr>
        <w:t xml:space="preserve">A first test to asses that the norm fits its expected proprieties is the reversibility of the norm. It is expected </w:t>
      </w:r>
      <w:proofErr w:type="gramStart"/>
      <w:r>
        <w:rPr>
          <w:lang w:val="en-US"/>
        </w:rPr>
        <w:t xml:space="preserve">that </w:t>
      </w:r>
      <w:proofErr w:type="gramEnd"/>
      <m:oMath>
        <m:func>
          <m:funcPr>
            <m:ctrlPr>
              <w:rPr>
                <w:rFonts w:ascii="Cambria Math" w:hAnsi="Cambria Math"/>
                <w:i/>
                <w:lang w:val="en-US"/>
              </w:rPr>
            </m:ctrlPr>
          </m:funcPr>
          <m:fName>
            <m:r>
              <w:rPr>
                <w:rFonts w:ascii="Cambria Math" w:hAnsi="Cambria Math"/>
                <w:lang w:val="en-US"/>
              </w:rPr>
              <m:t>arg</m:t>
            </m:r>
            <m:limLow>
              <m:limLowPr>
                <m:ctrlPr>
                  <w:rPr>
                    <w:rFonts w:ascii="Cambria Math" w:hAnsi="Cambria Math"/>
                    <w:i/>
                    <w:lang w:val="en-US"/>
                  </w:rPr>
                </m:ctrlPr>
              </m:limLowPr>
              <m:e>
                <m:r>
                  <m:rPr>
                    <m:sty m:val="p"/>
                  </m:rPr>
                  <w:rPr>
                    <w:rFonts w:ascii="Cambria Math" w:hAnsi="Cambria Math"/>
                    <w:lang w:val="en-US"/>
                  </w:rPr>
                  <m:t>min</m:t>
                </m:r>
              </m:e>
              <m:lim>
                <m:r>
                  <w:rPr>
                    <w:rFonts w:ascii="Cambria Math" w:hAnsi="Cambria Math"/>
                    <w:lang w:val="en-US"/>
                  </w:rPr>
                  <m:t>Z</m:t>
                </m:r>
              </m:lim>
            </m:limLow>
          </m:fName>
          <m:e>
            <m:d>
              <m:dPr>
                <m:begChr m:val="‖"/>
                <m:endChr m:val="‖"/>
                <m:ctrlPr>
                  <w:rPr>
                    <w:rFonts w:ascii="Cambria Math" w:hAnsi="Cambria Math"/>
                    <w:i/>
                    <w:lang w:val="en-US"/>
                  </w:rPr>
                </m:ctrlPr>
              </m:dPr>
              <m:e>
                <m:r>
                  <w:rPr>
                    <w:rFonts w:ascii="Cambria Math" w:hAnsi="Cambria Math"/>
                    <w:lang w:val="en-US"/>
                  </w:rPr>
                  <m:t>M</m:t>
                </m:r>
                <m:d>
                  <m:dPr>
                    <m:ctrlPr>
                      <w:rPr>
                        <w:rFonts w:ascii="Cambria Math" w:hAnsi="Cambria Math"/>
                        <w:i/>
                        <w:lang w:val="en-US"/>
                      </w:rPr>
                    </m:ctrlPr>
                  </m:dPr>
                  <m:e>
                    <m:r>
                      <w:rPr>
                        <w:rFonts w:ascii="Cambria Math" w:hAnsi="Cambria Math"/>
                        <w:lang w:val="en-US"/>
                      </w:rPr>
                      <m:t>Z</m:t>
                    </m:r>
                  </m:e>
                </m:d>
                <m:r>
                  <w:rPr>
                    <w:rFonts w:ascii="Cambria Math" w:hAnsi="Cambria Math"/>
                    <w:lang w:val="en-US"/>
                  </w:rPr>
                  <m:t>-M</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e>
                </m:d>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e>
        </m:func>
        <m:r>
          <w:rPr>
            <w:rFonts w:ascii="Cambria Math" w:hAnsi="Cambria Math"/>
            <w:lang w:val="en-US"/>
          </w:rPr>
          <m:t xml:space="preserve"> </m:t>
        </m:r>
      </m:oMath>
      <w:r>
        <w:rPr>
          <w:lang w:val="en-US"/>
        </w:rPr>
        <w:t xml:space="preserve">. </w:t>
      </w:r>
    </w:p>
    <w:p w:rsidR="004F3ED4" w:rsidRDefault="004F3ED4" w:rsidP="007A2B34">
      <w:pPr>
        <w:jc w:val="both"/>
        <w:rPr>
          <w:lang w:val="en-US"/>
        </w:rPr>
      </w:pPr>
      <w:r>
        <w:rPr>
          <w:lang w:val="en-US"/>
        </w:rPr>
        <w:t xml:space="preserve">This is tested for a set of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oMath>
      <w:r>
        <w:rPr>
          <w:lang w:val="en-US"/>
        </w:rPr>
        <w:t xml:space="preserve"> values ranging from -3 to 3 with a 0.1 step to explore multiple probable as well as extreme conditions. </w:t>
      </w:r>
    </w:p>
    <w:p w:rsidR="007A2B34" w:rsidRDefault="007A2B34" w:rsidP="007A2B34">
      <w:pPr>
        <w:jc w:val="both"/>
        <w:rPr>
          <w:lang w:val="en-US"/>
        </w:rPr>
      </w:pPr>
      <w:r>
        <w:rPr>
          <w:lang w:val="en-US"/>
        </w:rPr>
        <w:t>All of the norms pass this test.</w:t>
      </w:r>
    </w:p>
    <w:p w:rsidR="007A2B34" w:rsidRDefault="007A2B34" w:rsidP="007A2B34">
      <w:pPr>
        <w:pStyle w:val="Titre5"/>
        <w:rPr>
          <w:lang w:val="en-US"/>
        </w:rPr>
      </w:pPr>
      <w:bookmarkStart w:id="54" w:name="_Toc520375940"/>
      <w:bookmarkStart w:id="55" w:name="_Toc532826409"/>
      <w:r>
        <w:rPr>
          <w:lang w:val="en-US"/>
        </w:rPr>
        <w:lastRenderedPageBreak/>
        <w:t>Second approach</w:t>
      </w:r>
      <w:bookmarkEnd w:id="54"/>
      <w:bookmarkEnd w:id="55"/>
    </w:p>
    <w:p w:rsidR="004F3ED4" w:rsidRPr="004F3ED4" w:rsidRDefault="007A2B34" w:rsidP="007A2B34">
      <w:pPr>
        <w:jc w:val="both"/>
        <w:rPr>
          <w:lang w:val="en-US"/>
        </w:rPr>
      </w:pPr>
      <w:r>
        <w:rPr>
          <w:lang w:val="en-US"/>
        </w:rPr>
        <w:t xml:space="preserve">A second test of reversibility is then implemented: the implied </w:t>
      </w:r>
      <m:oMath>
        <m:r>
          <w:rPr>
            <w:rFonts w:ascii="Cambria Math" w:hAnsi="Cambria Math"/>
            <w:lang w:val="en-US"/>
          </w:rPr>
          <m:t>Z</m:t>
        </m:r>
      </m:oMath>
      <w:r>
        <w:rPr>
          <w:lang w:val="en-US"/>
        </w:rPr>
        <w:t xml:space="preserve"> of the matrix </w:t>
      </w:r>
      <m:oMath>
        <m:r>
          <w:rPr>
            <w:rFonts w:ascii="Cambria Math" w:hAnsi="Cambria Math"/>
            <w:lang w:val="en-US"/>
          </w:rPr>
          <m:t xml:space="preserve"> </m:t>
        </m:r>
      </m:oMath>
      <w:r>
        <w:rPr>
          <w:lang w:val="en-US"/>
        </w:rPr>
        <w:t xml:space="preserve">is expected to be between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oMath>
      <w:r>
        <w:rPr>
          <w:lang w:val="en-US"/>
        </w:rPr>
        <w:t xml:space="preserve"> and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oMath>
      <w:r>
        <w:rPr>
          <w:lang w:val="en-US"/>
        </w:rPr>
        <w:t xml:space="preserve"> (</w:t>
      </w:r>
      <w:r>
        <w:rPr>
          <w:lang w:val="en-US"/>
        </w:rPr>
        <w:fldChar w:fldCharType="begin"/>
      </w:r>
      <w:r>
        <w:rPr>
          <w:lang w:val="en-US"/>
        </w:rPr>
        <w:instrText xml:space="preserve"> REF _Ref519267115 \r \h  \* MERGEFORMAT </w:instrText>
      </w:r>
      <w:r>
        <w:rPr>
          <w:lang w:val="en-US"/>
        </w:rPr>
      </w:r>
      <w:r>
        <w:rPr>
          <w:lang w:val="en-US"/>
        </w:rPr>
        <w:fldChar w:fldCharType="separate"/>
      </w:r>
      <w:r>
        <w:rPr>
          <w:lang w:val="en-US"/>
        </w:rPr>
        <w:t>b.2</w:t>
      </w:r>
      <w:r>
        <w:rPr>
          <w:lang w:val="en-US"/>
        </w:rPr>
        <w:fldChar w:fldCharType="end"/>
      </w:r>
      <w:r>
        <w:rPr>
          <w:lang w:val="en-US"/>
        </w:rPr>
        <w:t>):</w:t>
      </w:r>
    </w:p>
    <w:p w:rsidR="004F3ED4" w:rsidRDefault="006E5B0B" w:rsidP="00731A20">
      <w:pPr>
        <w:jc w:val="center"/>
        <w:rPr>
          <w:lang w:val="en-US"/>
        </w:rPr>
      </w:pPr>
      <m:oMathPara>
        <m:oMath>
          <m:func>
            <m:funcPr>
              <m:ctrlPr>
                <w:rPr>
                  <w:rFonts w:ascii="Cambria Math" w:hAnsi="Cambria Math"/>
                  <w:i/>
                  <w:lang w:val="en-US"/>
                </w:rPr>
              </m:ctrlPr>
            </m:funcPr>
            <m:fName>
              <m:r>
                <w:rPr>
                  <w:rFonts w:ascii="Cambria Math" w:hAnsi="Cambria Math"/>
                  <w:lang w:val="en-US"/>
                </w:rPr>
                <m:t>arg</m:t>
              </m:r>
              <m:limLow>
                <m:limLowPr>
                  <m:ctrlPr>
                    <w:rPr>
                      <w:rFonts w:ascii="Cambria Math" w:hAnsi="Cambria Math"/>
                      <w:i/>
                      <w:lang w:val="en-US"/>
                    </w:rPr>
                  </m:ctrlPr>
                </m:limLowPr>
                <m:e>
                  <m:r>
                    <m:rPr>
                      <m:sty m:val="p"/>
                    </m:rPr>
                    <w:rPr>
                      <w:rFonts w:ascii="Cambria Math" w:hAnsi="Cambria Math"/>
                      <w:lang w:val="en-US"/>
                    </w:rPr>
                    <m:t>min</m:t>
                  </m:r>
                </m:e>
                <m:lim>
                  <m:r>
                    <w:rPr>
                      <w:rFonts w:ascii="Cambria Math" w:hAnsi="Cambria Math"/>
                      <w:lang w:val="en-US"/>
                    </w:rPr>
                    <m:t>Z</m:t>
                  </m:r>
                </m:lim>
              </m:limLow>
            </m:fName>
            <m:e>
              <m:d>
                <m:dPr>
                  <m:begChr m:val="‖"/>
                  <m:endChr m:val="‖"/>
                  <m:ctrlPr>
                    <w:rPr>
                      <w:rFonts w:ascii="Cambria Math" w:hAnsi="Cambria Math"/>
                      <w:i/>
                      <w:lang w:val="en-US"/>
                    </w:rPr>
                  </m:ctrlPr>
                </m:dPr>
                <m:e>
                  <m:r>
                    <w:rPr>
                      <w:rFonts w:ascii="Cambria Math" w:hAnsi="Cambria Math"/>
                      <w:lang w:val="en-US"/>
                    </w:rPr>
                    <m:t>M</m:t>
                  </m:r>
                  <m:d>
                    <m:dPr>
                      <m:ctrlPr>
                        <w:rPr>
                          <w:rFonts w:ascii="Cambria Math" w:hAnsi="Cambria Math"/>
                          <w:i/>
                          <w:lang w:val="en-US"/>
                        </w:rPr>
                      </m:ctrlPr>
                    </m:dPr>
                    <m:e>
                      <m:r>
                        <w:rPr>
                          <w:rFonts w:ascii="Cambria Math" w:hAnsi="Cambria Math"/>
                          <w:lang w:val="en-US"/>
                        </w:rPr>
                        <m:t>Z</m:t>
                      </m:r>
                    </m:e>
                  </m:d>
                  <m:r>
                    <w:rPr>
                      <w:rFonts w:ascii="Cambria Math" w:hAnsi="Cambria Math"/>
                      <w:lang w:val="en-US"/>
                    </w:rPr>
                    <m:t>-</m:t>
                  </m:r>
                  <m:f>
                    <m:fPr>
                      <m:ctrlPr>
                        <w:rPr>
                          <w:rFonts w:ascii="Cambria Math" w:hAnsi="Cambria Math"/>
                          <w:i/>
                          <w:lang w:val="en-US"/>
                        </w:rPr>
                      </m:ctrlPr>
                    </m:fPr>
                    <m:num>
                      <m:r>
                        <w:rPr>
                          <w:rFonts w:ascii="Cambria Math" w:hAnsi="Cambria Math"/>
                          <w:lang w:val="en-US"/>
                        </w:rPr>
                        <m:t>M</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e>
                      </m:d>
                      <m:r>
                        <w:rPr>
                          <w:rFonts w:ascii="Cambria Math" w:hAnsi="Cambria Math"/>
                          <w:lang w:val="en-US"/>
                        </w:rPr>
                        <m:t>+M</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e>
                      </m:d>
                    </m:num>
                    <m:den>
                      <m:r>
                        <w:rPr>
                          <w:rFonts w:ascii="Cambria Math" w:hAnsi="Cambria Math"/>
                          <w:lang w:val="en-US"/>
                        </w:rPr>
                        <m:t>2</m:t>
                      </m:r>
                    </m:den>
                  </m:f>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m:t>
              </m:r>
            </m:e>
          </m:func>
        </m:oMath>
      </m:oMathPara>
    </w:p>
    <w:p w:rsidR="007F2BA8" w:rsidRDefault="007A2B34" w:rsidP="007A2B34">
      <w:pPr>
        <w:jc w:val="both"/>
        <w:rPr>
          <w:lang w:val="en-US"/>
        </w:rPr>
      </w:pPr>
      <w:r>
        <w:rPr>
          <w:lang w:val="en-US"/>
        </w:rPr>
        <w:t>The results of this test are presented in the attached document. The norms passing this test</w:t>
      </w:r>
      <w:r w:rsidRPr="00A05155">
        <w:rPr>
          <w:lang w:val="en-US"/>
        </w:rPr>
        <w:t xml:space="preserve"> are: ML1, ML2, MDEX, MTRU (both weighted or not) and </w:t>
      </w:r>
      <w:proofErr w:type="spellStart"/>
      <w:r w:rsidRPr="00A05155">
        <w:rPr>
          <w:lang w:val="en-US"/>
        </w:rPr>
        <w:t>NormEuc</w:t>
      </w:r>
      <w:proofErr w:type="spellEnd"/>
      <w:r w:rsidRPr="00A05155">
        <w:rPr>
          <w:lang w:val="en-US"/>
        </w:rPr>
        <w:t>.</w:t>
      </w:r>
      <w:r>
        <w:rPr>
          <w:lang w:val="en-US"/>
        </w:rPr>
        <w:t xml:space="preserve"> </w:t>
      </w:r>
    </w:p>
    <w:p w:rsidR="007A2B34" w:rsidRPr="008409CD" w:rsidRDefault="007A2B34" w:rsidP="00731A20">
      <w:pPr>
        <w:jc w:val="center"/>
        <w:rPr>
          <w:lang w:val="en-US"/>
        </w:rPr>
      </w:pPr>
      <w:r>
        <w:rPr>
          <w:lang w:val="en-US"/>
        </w:rPr>
        <w:object w:dxaOrig="1530" w:dyaOrig="990">
          <v:shape id="_x0000_i1026" type="#_x0000_t75" style="width:76.85pt;height:49.45pt" o:ole="">
            <v:imagedata r:id="rId31" o:title=""/>
          </v:shape>
          <o:OLEObject Type="Embed" ProgID="Excel.Sheet.12" ShapeID="_x0000_i1026" DrawAspect="Icon" ObjectID="_1606576739" r:id="rId32"/>
        </w:object>
      </w:r>
    </w:p>
    <w:p w:rsidR="007A2B34" w:rsidRDefault="004F3ED4" w:rsidP="007A2B34">
      <w:pPr>
        <w:pStyle w:val="Titre3"/>
        <w:rPr>
          <w:lang w:val="en-US"/>
        </w:rPr>
      </w:pPr>
      <w:bookmarkStart w:id="56" w:name="_Toc520375941"/>
      <w:bookmarkStart w:id="57" w:name="_Toc532826410"/>
      <w:r>
        <w:rPr>
          <w:lang w:val="en-US"/>
        </w:rPr>
        <w:t>Replication</w:t>
      </w:r>
      <w:bookmarkEnd w:id="56"/>
      <w:bookmarkEnd w:id="57"/>
    </w:p>
    <w:p w:rsidR="007A2B34" w:rsidRDefault="007A2B34" w:rsidP="007A2B34">
      <w:pPr>
        <w:jc w:val="both"/>
        <w:rPr>
          <w:lang w:val="en-US"/>
        </w:rPr>
      </w:pPr>
      <w:r>
        <w:rPr>
          <w:lang w:val="en-US"/>
        </w:rPr>
        <w:t>The norm will be adapted to the situation if the Matrix Model arising from the Z Migration has the same characteristics th</w:t>
      </w:r>
      <w:r w:rsidR="004F3ED4">
        <w:rPr>
          <w:lang w:val="en-US"/>
        </w:rPr>
        <w:t>a</w:t>
      </w:r>
      <w:r>
        <w:rPr>
          <w:lang w:val="en-US"/>
        </w:rPr>
        <w:t xml:space="preserve">n the initial PIT matrix. The two characteristics tested will be the downgrade and upgrade rates and the two years default rate. </w:t>
      </w:r>
    </w:p>
    <w:p w:rsidR="007A2B34" w:rsidRPr="00F20A04" w:rsidRDefault="007A2B34" w:rsidP="007A2B34">
      <w:pPr>
        <w:rPr>
          <w:lang w:val="en-US"/>
        </w:rPr>
      </w:pPr>
    </w:p>
    <w:p w:rsidR="007A2B34" w:rsidRDefault="007A2B34" w:rsidP="007A2B34">
      <w:pPr>
        <w:pStyle w:val="Titre5"/>
        <w:rPr>
          <w:lang w:val="en-US"/>
        </w:rPr>
      </w:pPr>
      <w:bookmarkStart w:id="58" w:name="_Ref519514203"/>
      <w:bookmarkStart w:id="59" w:name="_Ref520218428"/>
      <w:bookmarkStart w:id="60" w:name="_Ref520218443"/>
      <w:bookmarkStart w:id="61" w:name="_Toc520375942"/>
      <w:bookmarkStart w:id="62" w:name="_Toc532826411"/>
      <w:r>
        <w:rPr>
          <w:lang w:val="en-US"/>
        </w:rPr>
        <w:t>Downgrade and Upgrades</w:t>
      </w:r>
      <w:bookmarkEnd w:id="58"/>
      <w:bookmarkEnd w:id="59"/>
      <w:bookmarkEnd w:id="60"/>
      <w:bookmarkEnd w:id="61"/>
      <w:bookmarkEnd w:id="62"/>
    </w:p>
    <w:p w:rsidR="007A2B34" w:rsidRDefault="007A2B34" w:rsidP="007A2B34">
      <w:pPr>
        <w:jc w:val="both"/>
        <w:rPr>
          <w:lang w:val="en-US"/>
        </w:rPr>
      </w:pPr>
      <w:r>
        <w:rPr>
          <w:lang w:val="en-US"/>
        </w:rPr>
        <w:t>The model matrix should have upgrades and downgrades rates close to upgrades and downgrades rates of the PIT matrix. This test is performed for each norm:</w:t>
      </w:r>
    </w:p>
    <w:p w:rsidR="007A2B34" w:rsidRPr="006D422B" w:rsidRDefault="007A2B34" w:rsidP="007A2B34">
      <w:pPr>
        <w:pStyle w:val="Paragraphedeliste"/>
        <w:numPr>
          <w:ilvl w:val="0"/>
          <w:numId w:val="44"/>
        </w:numPr>
        <w:rPr>
          <w:rFonts w:ascii="Arial" w:eastAsia="Times New Roman" w:hAnsi="Arial" w:cs="Times New Roman"/>
          <w:bCs w:val="0"/>
          <w:sz w:val="20"/>
          <w:lang w:val="en-US" w:eastAsia="fr-FR"/>
        </w:rPr>
      </w:pPr>
      <w:r w:rsidRPr="006D422B">
        <w:rPr>
          <w:rFonts w:ascii="Arial" w:eastAsia="Times New Roman" w:hAnsi="Arial" w:cs="Times New Roman"/>
          <w:bCs w:val="0"/>
          <w:sz w:val="20"/>
          <w:lang w:val="en-US" w:eastAsia="fr-FR"/>
        </w:rPr>
        <w:t xml:space="preserve">For each generation and each norm, the Z Migration is compute </w:t>
      </w:r>
    </w:p>
    <w:p w:rsidR="007A2B34" w:rsidRPr="006D422B" w:rsidRDefault="007A2B34" w:rsidP="007A2B34">
      <w:pPr>
        <w:pStyle w:val="Paragraphedeliste"/>
        <w:numPr>
          <w:ilvl w:val="0"/>
          <w:numId w:val="44"/>
        </w:numPr>
        <w:rPr>
          <w:rFonts w:ascii="Arial" w:eastAsia="Times New Roman" w:hAnsi="Arial" w:cs="Times New Roman"/>
          <w:bCs w:val="0"/>
          <w:sz w:val="20"/>
          <w:lang w:val="en-US" w:eastAsia="fr-FR"/>
        </w:rPr>
      </w:pPr>
      <w:r w:rsidRPr="006D422B">
        <w:rPr>
          <w:rFonts w:ascii="Arial" w:eastAsia="Times New Roman" w:hAnsi="Arial" w:cs="Times New Roman"/>
          <w:bCs w:val="0"/>
          <w:sz w:val="20"/>
          <w:lang w:val="en-US" w:eastAsia="fr-FR"/>
        </w:rPr>
        <w:t>For each generation and each norm, the model matrix associated with the Z Migration is compute</w:t>
      </w:r>
    </w:p>
    <w:p w:rsidR="007A2B34" w:rsidRPr="006D422B" w:rsidRDefault="007A2B34" w:rsidP="007A2B34">
      <w:pPr>
        <w:pStyle w:val="Paragraphedeliste"/>
        <w:numPr>
          <w:ilvl w:val="0"/>
          <w:numId w:val="44"/>
        </w:numPr>
        <w:rPr>
          <w:rFonts w:ascii="Arial" w:eastAsia="Times New Roman" w:hAnsi="Arial" w:cs="Times New Roman"/>
          <w:bCs w:val="0"/>
          <w:sz w:val="20"/>
          <w:lang w:val="en-US" w:eastAsia="fr-FR"/>
        </w:rPr>
      </w:pPr>
      <w:r w:rsidRPr="006D422B">
        <w:rPr>
          <w:rFonts w:ascii="Arial" w:eastAsia="Times New Roman" w:hAnsi="Arial" w:cs="Times New Roman"/>
          <w:bCs w:val="0"/>
          <w:sz w:val="20"/>
          <w:lang w:val="en-US" w:eastAsia="fr-FR"/>
        </w:rPr>
        <w:t xml:space="preserve">Downgrades and upgrades rates are calculated for each Model matrix and each </w:t>
      </w:r>
      <w:proofErr w:type="spellStart"/>
      <w:r w:rsidRPr="006D422B">
        <w:rPr>
          <w:rFonts w:ascii="Arial" w:eastAsia="Times New Roman" w:hAnsi="Arial" w:cs="Times New Roman"/>
          <w:bCs w:val="0"/>
          <w:sz w:val="20"/>
          <w:lang w:val="en-US" w:eastAsia="fr-FR"/>
        </w:rPr>
        <w:t>intial</w:t>
      </w:r>
      <w:proofErr w:type="spellEnd"/>
      <w:r w:rsidRPr="006D422B">
        <w:rPr>
          <w:rFonts w:ascii="Arial" w:eastAsia="Times New Roman" w:hAnsi="Arial" w:cs="Times New Roman"/>
          <w:bCs w:val="0"/>
          <w:sz w:val="20"/>
          <w:lang w:val="en-US" w:eastAsia="fr-FR"/>
        </w:rPr>
        <w:t xml:space="preserve"> PIT matrix </w:t>
      </w:r>
    </w:p>
    <w:p w:rsidR="007A2B34" w:rsidRDefault="007A2B34" w:rsidP="007A2B34">
      <w:pPr>
        <w:pStyle w:val="Paragraphedeliste"/>
        <w:numPr>
          <w:ilvl w:val="0"/>
          <w:numId w:val="44"/>
        </w:numPr>
        <w:rPr>
          <w:rFonts w:ascii="Arial" w:eastAsia="Times New Roman" w:hAnsi="Arial" w:cs="Times New Roman"/>
          <w:bCs w:val="0"/>
          <w:sz w:val="20"/>
          <w:lang w:val="en-US" w:eastAsia="fr-FR"/>
        </w:rPr>
      </w:pPr>
      <w:r w:rsidRPr="006D422B">
        <w:rPr>
          <w:rFonts w:ascii="Arial" w:eastAsia="Times New Roman" w:hAnsi="Arial" w:cs="Times New Roman"/>
          <w:bCs w:val="0"/>
          <w:sz w:val="20"/>
          <w:lang w:val="en-US" w:eastAsia="fr-FR"/>
        </w:rPr>
        <w:t>Global rates are compared</w:t>
      </w:r>
    </w:p>
    <w:p w:rsidR="007A2B34" w:rsidRDefault="007A2B34" w:rsidP="007A2B34">
      <w:pPr>
        <w:rPr>
          <w:lang w:val="en-US"/>
        </w:rPr>
      </w:pPr>
      <w:r>
        <w:rPr>
          <w:lang w:val="en-US"/>
        </w:rPr>
        <w:t xml:space="preserve">The global result of this study is presented in the following table. </w:t>
      </w:r>
    </w:p>
    <w:tbl>
      <w:tblPr>
        <w:tblW w:w="6000" w:type="dxa"/>
        <w:jc w:val="center"/>
        <w:tblInd w:w="55" w:type="dxa"/>
        <w:tblCellMar>
          <w:left w:w="70" w:type="dxa"/>
          <w:right w:w="70" w:type="dxa"/>
        </w:tblCellMar>
        <w:tblLook w:val="04A0" w:firstRow="1" w:lastRow="0" w:firstColumn="1" w:lastColumn="0" w:noHBand="0" w:noVBand="1"/>
      </w:tblPr>
      <w:tblGrid>
        <w:gridCol w:w="1200"/>
        <w:gridCol w:w="1355"/>
        <w:gridCol w:w="1045"/>
        <w:gridCol w:w="1355"/>
        <w:gridCol w:w="1045"/>
      </w:tblGrid>
      <w:tr w:rsidR="00F000B8" w:rsidRPr="0013099B" w:rsidTr="006E5B0B">
        <w:trPr>
          <w:trHeight w:val="315"/>
          <w:jc w:val="center"/>
        </w:trPr>
        <w:tc>
          <w:tcPr>
            <w:tcW w:w="1200" w:type="dxa"/>
            <w:tcBorders>
              <w:top w:val="nil"/>
              <w:left w:val="nil"/>
              <w:bottom w:val="nil"/>
              <w:right w:val="nil"/>
            </w:tcBorders>
            <w:shd w:val="clear" w:color="auto" w:fill="auto"/>
            <w:noWrap/>
            <w:vAlign w:val="bottom"/>
            <w:hideMark/>
          </w:tcPr>
          <w:p w:rsidR="00F000B8" w:rsidRPr="003A19CC" w:rsidRDefault="00F000B8" w:rsidP="006E5B0B">
            <w:pPr>
              <w:spacing w:after="0" w:line="240" w:lineRule="auto"/>
              <w:rPr>
                <w:rFonts w:ascii="Calibri" w:hAnsi="Calibri"/>
                <w:color w:val="000000"/>
                <w:sz w:val="22"/>
                <w:lang w:val="en-US"/>
              </w:rPr>
            </w:pPr>
          </w:p>
        </w:tc>
        <w:tc>
          <w:tcPr>
            <w:tcW w:w="2400" w:type="dxa"/>
            <w:gridSpan w:val="2"/>
            <w:tcBorders>
              <w:top w:val="single" w:sz="8" w:space="0" w:color="auto"/>
              <w:left w:val="single" w:sz="8" w:space="0" w:color="auto"/>
              <w:bottom w:val="single" w:sz="8" w:space="0" w:color="auto"/>
              <w:right w:val="single" w:sz="8" w:space="0" w:color="000000"/>
            </w:tcBorders>
            <w:shd w:val="clear" w:color="000000" w:fill="8DB4E2"/>
            <w:noWrap/>
            <w:vAlign w:val="center"/>
            <w:hideMark/>
          </w:tcPr>
          <w:p w:rsidR="00F000B8" w:rsidRPr="0013099B" w:rsidRDefault="00F000B8" w:rsidP="006E5B0B">
            <w:pPr>
              <w:spacing w:after="0" w:line="240" w:lineRule="auto"/>
              <w:jc w:val="center"/>
              <w:rPr>
                <w:rFonts w:ascii="Calibri" w:hAnsi="Calibri"/>
                <w:b/>
                <w:bCs/>
                <w:color w:val="000000"/>
                <w:sz w:val="22"/>
              </w:rPr>
            </w:pPr>
            <w:proofErr w:type="spellStart"/>
            <w:r w:rsidRPr="0013099B">
              <w:rPr>
                <w:rFonts w:ascii="Calibri" w:hAnsi="Calibri"/>
                <w:b/>
                <w:bCs/>
                <w:color w:val="000000"/>
                <w:sz w:val="22"/>
              </w:rPr>
              <w:t>Corporates</w:t>
            </w:r>
            <w:proofErr w:type="spellEnd"/>
          </w:p>
        </w:tc>
        <w:tc>
          <w:tcPr>
            <w:tcW w:w="2400" w:type="dxa"/>
            <w:gridSpan w:val="2"/>
            <w:tcBorders>
              <w:top w:val="single" w:sz="8" w:space="0" w:color="auto"/>
              <w:left w:val="nil"/>
              <w:bottom w:val="single" w:sz="8" w:space="0" w:color="auto"/>
              <w:right w:val="single" w:sz="8" w:space="0" w:color="000000"/>
            </w:tcBorders>
            <w:shd w:val="clear" w:color="000000" w:fill="8DB4E2"/>
            <w:noWrap/>
            <w:vAlign w:val="center"/>
            <w:hideMark/>
          </w:tcPr>
          <w:p w:rsidR="00F000B8" w:rsidRPr="0013099B" w:rsidRDefault="00F000B8" w:rsidP="006E5B0B">
            <w:pPr>
              <w:spacing w:after="0" w:line="240" w:lineRule="auto"/>
              <w:jc w:val="center"/>
              <w:rPr>
                <w:rFonts w:ascii="Calibri" w:hAnsi="Calibri"/>
                <w:b/>
                <w:bCs/>
                <w:color w:val="000000"/>
                <w:sz w:val="22"/>
              </w:rPr>
            </w:pPr>
            <w:r w:rsidRPr="0013099B">
              <w:rPr>
                <w:rFonts w:ascii="Calibri" w:hAnsi="Calibri"/>
                <w:b/>
                <w:bCs/>
                <w:color w:val="000000"/>
                <w:sz w:val="22"/>
              </w:rPr>
              <w:t>IF</w:t>
            </w:r>
          </w:p>
        </w:tc>
      </w:tr>
      <w:tr w:rsidR="00F000B8" w:rsidRPr="0013099B" w:rsidTr="006E5B0B">
        <w:trPr>
          <w:trHeight w:val="315"/>
          <w:jc w:val="center"/>
        </w:trPr>
        <w:tc>
          <w:tcPr>
            <w:tcW w:w="1200" w:type="dxa"/>
            <w:tcBorders>
              <w:top w:val="nil"/>
              <w:left w:val="nil"/>
              <w:bottom w:val="nil"/>
              <w:right w:val="nil"/>
            </w:tcBorders>
            <w:shd w:val="clear" w:color="auto" w:fill="auto"/>
            <w:noWrap/>
            <w:vAlign w:val="bottom"/>
            <w:hideMark/>
          </w:tcPr>
          <w:p w:rsidR="00F000B8" w:rsidRPr="0013099B" w:rsidRDefault="00F000B8" w:rsidP="006E5B0B">
            <w:pPr>
              <w:spacing w:after="0" w:line="240" w:lineRule="auto"/>
              <w:rPr>
                <w:rFonts w:ascii="Calibri" w:hAnsi="Calibri"/>
                <w:color w:val="000000"/>
                <w:sz w:val="22"/>
              </w:rPr>
            </w:pPr>
          </w:p>
        </w:tc>
        <w:tc>
          <w:tcPr>
            <w:tcW w:w="1355" w:type="dxa"/>
            <w:tcBorders>
              <w:top w:val="nil"/>
              <w:left w:val="single" w:sz="8" w:space="0" w:color="auto"/>
              <w:bottom w:val="nil"/>
              <w:right w:val="single" w:sz="8" w:space="0" w:color="auto"/>
            </w:tcBorders>
            <w:shd w:val="clear" w:color="000000" w:fill="8DB4E2"/>
            <w:noWrap/>
            <w:vAlign w:val="center"/>
            <w:hideMark/>
          </w:tcPr>
          <w:p w:rsidR="00F000B8" w:rsidRPr="0013099B" w:rsidRDefault="00F000B8" w:rsidP="006E5B0B">
            <w:pPr>
              <w:spacing w:after="0" w:line="240" w:lineRule="auto"/>
              <w:rPr>
                <w:rFonts w:ascii="Calibri" w:hAnsi="Calibri"/>
                <w:b/>
                <w:bCs/>
                <w:color w:val="000000"/>
                <w:sz w:val="22"/>
              </w:rPr>
            </w:pPr>
            <w:r w:rsidRPr="0013099B">
              <w:rPr>
                <w:rFonts w:ascii="Calibri" w:hAnsi="Calibri"/>
                <w:b/>
                <w:bCs/>
                <w:color w:val="000000"/>
                <w:sz w:val="22"/>
              </w:rPr>
              <w:t>Global Down</w:t>
            </w:r>
          </w:p>
        </w:tc>
        <w:tc>
          <w:tcPr>
            <w:tcW w:w="1045" w:type="dxa"/>
            <w:tcBorders>
              <w:top w:val="nil"/>
              <w:left w:val="nil"/>
              <w:bottom w:val="nil"/>
              <w:right w:val="single" w:sz="8" w:space="0" w:color="auto"/>
            </w:tcBorders>
            <w:shd w:val="clear" w:color="000000" w:fill="8DB4E2"/>
            <w:noWrap/>
            <w:vAlign w:val="center"/>
            <w:hideMark/>
          </w:tcPr>
          <w:p w:rsidR="00F000B8" w:rsidRPr="0013099B" w:rsidRDefault="00F000B8" w:rsidP="006E5B0B">
            <w:pPr>
              <w:spacing w:after="0" w:line="240" w:lineRule="auto"/>
              <w:rPr>
                <w:rFonts w:ascii="Calibri" w:hAnsi="Calibri"/>
                <w:b/>
                <w:bCs/>
                <w:color w:val="000000"/>
                <w:sz w:val="22"/>
              </w:rPr>
            </w:pPr>
            <w:r w:rsidRPr="0013099B">
              <w:rPr>
                <w:rFonts w:ascii="Calibri" w:hAnsi="Calibri"/>
                <w:b/>
                <w:bCs/>
                <w:color w:val="000000"/>
                <w:sz w:val="22"/>
              </w:rPr>
              <w:t>Global Up</w:t>
            </w:r>
          </w:p>
        </w:tc>
        <w:tc>
          <w:tcPr>
            <w:tcW w:w="1355" w:type="dxa"/>
            <w:tcBorders>
              <w:top w:val="nil"/>
              <w:left w:val="nil"/>
              <w:bottom w:val="nil"/>
              <w:right w:val="single" w:sz="8" w:space="0" w:color="auto"/>
            </w:tcBorders>
            <w:shd w:val="clear" w:color="000000" w:fill="8DB4E2"/>
            <w:noWrap/>
            <w:vAlign w:val="center"/>
            <w:hideMark/>
          </w:tcPr>
          <w:p w:rsidR="00F000B8" w:rsidRPr="0013099B" w:rsidRDefault="00F000B8" w:rsidP="006E5B0B">
            <w:pPr>
              <w:spacing w:after="0" w:line="240" w:lineRule="auto"/>
              <w:rPr>
                <w:rFonts w:ascii="Calibri" w:hAnsi="Calibri"/>
                <w:b/>
                <w:bCs/>
                <w:color w:val="000000"/>
                <w:sz w:val="22"/>
              </w:rPr>
            </w:pPr>
            <w:r w:rsidRPr="0013099B">
              <w:rPr>
                <w:rFonts w:ascii="Calibri" w:hAnsi="Calibri"/>
                <w:b/>
                <w:bCs/>
                <w:color w:val="000000"/>
                <w:sz w:val="22"/>
              </w:rPr>
              <w:t>Global Down</w:t>
            </w:r>
          </w:p>
        </w:tc>
        <w:tc>
          <w:tcPr>
            <w:tcW w:w="1045" w:type="dxa"/>
            <w:tcBorders>
              <w:top w:val="nil"/>
              <w:left w:val="nil"/>
              <w:bottom w:val="nil"/>
              <w:right w:val="single" w:sz="8" w:space="0" w:color="auto"/>
            </w:tcBorders>
            <w:shd w:val="clear" w:color="000000" w:fill="8DB4E2"/>
            <w:noWrap/>
            <w:vAlign w:val="center"/>
            <w:hideMark/>
          </w:tcPr>
          <w:p w:rsidR="00F000B8" w:rsidRPr="0013099B" w:rsidRDefault="00F000B8" w:rsidP="006E5B0B">
            <w:pPr>
              <w:spacing w:after="0" w:line="240" w:lineRule="auto"/>
              <w:rPr>
                <w:rFonts w:ascii="Calibri" w:hAnsi="Calibri"/>
                <w:b/>
                <w:bCs/>
                <w:color w:val="000000"/>
                <w:sz w:val="22"/>
              </w:rPr>
            </w:pPr>
            <w:r w:rsidRPr="0013099B">
              <w:rPr>
                <w:rFonts w:ascii="Calibri" w:hAnsi="Calibri"/>
                <w:b/>
                <w:bCs/>
                <w:color w:val="000000"/>
                <w:sz w:val="22"/>
              </w:rPr>
              <w:t>Global Up</w:t>
            </w:r>
          </w:p>
        </w:tc>
      </w:tr>
      <w:tr w:rsidR="00F000B8" w:rsidRPr="0013099B" w:rsidTr="006E5B0B">
        <w:trPr>
          <w:trHeight w:val="315"/>
          <w:jc w:val="center"/>
        </w:trPr>
        <w:tc>
          <w:tcPr>
            <w:tcW w:w="1200"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rsidR="00F000B8" w:rsidRPr="0013099B" w:rsidRDefault="00F000B8" w:rsidP="006E5B0B">
            <w:pPr>
              <w:spacing w:after="0" w:line="240" w:lineRule="auto"/>
              <w:rPr>
                <w:rFonts w:ascii="Calibri" w:hAnsi="Calibri"/>
                <w:b/>
                <w:bCs/>
                <w:color w:val="000000"/>
                <w:sz w:val="22"/>
              </w:rPr>
            </w:pPr>
            <w:r w:rsidRPr="0013099B">
              <w:rPr>
                <w:rFonts w:ascii="Calibri" w:hAnsi="Calibri"/>
                <w:b/>
                <w:bCs/>
                <w:color w:val="000000"/>
                <w:sz w:val="22"/>
              </w:rPr>
              <w:t>ML1</w:t>
            </w:r>
          </w:p>
        </w:tc>
        <w:tc>
          <w:tcPr>
            <w:tcW w:w="1355" w:type="dxa"/>
            <w:tcBorders>
              <w:top w:val="single" w:sz="8" w:space="0" w:color="auto"/>
              <w:left w:val="single" w:sz="8" w:space="0" w:color="auto"/>
              <w:bottom w:val="single" w:sz="8" w:space="0" w:color="auto"/>
              <w:right w:val="single" w:sz="8" w:space="0" w:color="auto"/>
            </w:tcBorders>
            <w:shd w:val="clear" w:color="000000" w:fill="79C47C"/>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2,40%</w:t>
            </w:r>
          </w:p>
        </w:tc>
        <w:tc>
          <w:tcPr>
            <w:tcW w:w="1045" w:type="dxa"/>
            <w:tcBorders>
              <w:top w:val="single" w:sz="8" w:space="0" w:color="auto"/>
              <w:left w:val="single" w:sz="8" w:space="0" w:color="auto"/>
              <w:bottom w:val="single" w:sz="8" w:space="0" w:color="auto"/>
              <w:right w:val="single" w:sz="8" w:space="0" w:color="auto"/>
            </w:tcBorders>
            <w:shd w:val="clear" w:color="000000" w:fill="79C47C"/>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2,50%</w:t>
            </w:r>
          </w:p>
        </w:tc>
        <w:tc>
          <w:tcPr>
            <w:tcW w:w="1355" w:type="dxa"/>
            <w:tcBorders>
              <w:top w:val="single" w:sz="8" w:space="0" w:color="auto"/>
              <w:left w:val="single" w:sz="8" w:space="0" w:color="auto"/>
              <w:bottom w:val="single" w:sz="8" w:space="0" w:color="auto"/>
              <w:right w:val="single" w:sz="8" w:space="0" w:color="auto"/>
            </w:tcBorders>
            <w:shd w:val="clear" w:color="000000" w:fill="E4E382"/>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3,00%</w:t>
            </w:r>
          </w:p>
        </w:tc>
        <w:tc>
          <w:tcPr>
            <w:tcW w:w="1045" w:type="dxa"/>
            <w:tcBorders>
              <w:top w:val="single" w:sz="8" w:space="0" w:color="auto"/>
              <w:left w:val="single" w:sz="8" w:space="0" w:color="auto"/>
              <w:bottom w:val="single" w:sz="8" w:space="0" w:color="auto"/>
              <w:right w:val="single" w:sz="8" w:space="0" w:color="auto"/>
            </w:tcBorders>
            <w:shd w:val="clear" w:color="000000" w:fill="63BE7B"/>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2,20%</w:t>
            </w:r>
          </w:p>
        </w:tc>
      </w:tr>
      <w:tr w:rsidR="00F000B8" w:rsidRPr="0013099B" w:rsidTr="006E5B0B">
        <w:trPr>
          <w:trHeight w:val="315"/>
          <w:jc w:val="center"/>
        </w:trPr>
        <w:tc>
          <w:tcPr>
            <w:tcW w:w="1200" w:type="dxa"/>
            <w:tcBorders>
              <w:top w:val="nil"/>
              <w:left w:val="single" w:sz="8" w:space="0" w:color="auto"/>
              <w:bottom w:val="single" w:sz="8" w:space="0" w:color="auto"/>
              <w:right w:val="single" w:sz="8" w:space="0" w:color="auto"/>
            </w:tcBorders>
            <w:shd w:val="clear" w:color="000000" w:fill="8DB4E2"/>
            <w:noWrap/>
            <w:vAlign w:val="center"/>
            <w:hideMark/>
          </w:tcPr>
          <w:p w:rsidR="00F000B8" w:rsidRPr="0013099B" w:rsidRDefault="00F000B8" w:rsidP="006E5B0B">
            <w:pPr>
              <w:spacing w:after="0" w:line="240" w:lineRule="auto"/>
              <w:rPr>
                <w:rFonts w:ascii="Calibri" w:hAnsi="Calibri"/>
                <w:b/>
                <w:bCs/>
                <w:color w:val="000000"/>
                <w:sz w:val="22"/>
              </w:rPr>
            </w:pPr>
            <w:r w:rsidRPr="0013099B">
              <w:rPr>
                <w:rFonts w:ascii="Calibri" w:hAnsi="Calibri"/>
                <w:b/>
                <w:bCs/>
                <w:color w:val="000000"/>
                <w:sz w:val="22"/>
              </w:rPr>
              <w:t>ML2</w:t>
            </w:r>
          </w:p>
        </w:tc>
        <w:tc>
          <w:tcPr>
            <w:tcW w:w="1355" w:type="dxa"/>
            <w:tcBorders>
              <w:top w:val="nil"/>
              <w:left w:val="single" w:sz="8" w:space="0" w:color="auto"/>
              <w:bottom w:val="single" w:sz="8" w:space="0" w:color="auto"/>
              <w:right w:val="single" w:sz="8" w:space="0" w:color="auto"/>
            </w:tcBorders>
            <w:shd w:val="clear" w:color="000000" w:fill="79C47C"/>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2,40%</w:t>
            </w:r>
          </w:p>
        </w:tc>
        <w:tc>
          <w:tcPr>
            <w:tcW w:w="1045" w:type="dxa"/>
            <w:tcBorders>
              <w:top w:val="nil"/>
              <w:left w:val="single" w:sz="8" w:space="0" w:color="auto"/>
              <w:bottom w:val="single" w:sz="8" w:space="0" w:color="auto"/>
              <w:right w:val="single" w:sz="8" w:space="0" w:color="auto"/>
            </w:tcBorders>
            <w:shd w:val="clear" w:color="000000" w:fill="63BE7B"/>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2,40%</w:t>
            </w:r>
          </w:p>
        </w:tc>
        <w:tc>
          <w:tcPr>
            <w:tcW w:w="1355" w:type="dxa"/>
            <w:tcBorders>
              <w:top w:val="nil"/>
              <w:left w:val="single" w:sz="8" w:space="0" w:color="auto"/>
              <w:bottom w:val="single" w:sz="8" w:space="0" w:color="auto"/>
              <w:right w:val="single" w:sz="8" w:space="0" w:color="auto"/>
            </w:tcBorders>
            <w:shd w:val="clear" w:color="000000" w:fill="FFEB84"/>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3,20%</w:t>
            </w:r>
          </w:p>
        </w:tc>
        <w:tc>
          <w:tcPr>
            <w:tcW w:w="1045" w:type="dxa"/>
            <w:tcBorders>
              <w:top w:val="nil"/>
              <w:left w:val="single" w:sz="8" w:space="0" w:color="auto"/>
              <w:bottom w:val="single" w:sz="8" w:space="0" w:color="auto"/>
              <w:right w:val="single" w:sz="8" w:space="0" w:color="auto"/>
            </w:tcBorders>
            <w:shd w:val="clear" w:color="000000" w:fill="A3D07E"/>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2,90%</w:t>
            </w:r>
          </w:p>
        </w:tc>
      </w:tr>
      <w:tr w:rsidR="00F000B8" w:rsidRPr="0013099B" w:rsidTr="006E5B0B">
        <w:trPr>
          <w:trHeight w:val="315"/>
          <w:jc w:val="center"/>
        </w:trPr>
        <w:tc>
          <w:tcPr>
            <w:tcW w:w="1200" w:type="dxa"/>
            <w:tcBorders>
              <w:top w:val="nil"/>
              <w:left w:val="single" w:sz="8" w:space="0" w:color="auto"/>
              <w:bottom w:val="single" w:sz="8" w:space="0" w:color="auto"/>
              <w:right w:val="single" w:sz="8" w:space="0" w:color="auto"/>
            </w:tcBorders>
            <w:shd w:val="clear" w:color="000000" w:fill="8DB4E2"/>
            <w:noWrap/>
            <w:vAlign w:val="center"/>
            <w:hideMark/>
          </w:tcPr>
          <w:p w:rsidR="00F000B8" w:rsidRPr="0013099B" w:rsidRDefault="00F000B8" w:rsidP="006E5B0B">
            <w:pPr>
              <w:spacing w:after="0" w:line="240" w:lineRule="auto"/>
              <w:rPr>
                <w:rFonts w:ascii="Calibri" w:hAnsi="Calibri"/>
                <w:b/>
                <w:bCs/>
                <w:color w:val="000000"/>
                <w:sz w:val="22"/>
              </w:rPr>
            </w:pPr>
            <w:r w:rsidRPr="0013099B">
              <w:rPr>
                <w:rFonts w:ascii="Calibri" w:hAnsi="Calibri"/>
                <w:b/>
                <w:bCs/>
                <w:color w:val="000000"/>
                <w:sz w:val="22"/>
              </w:rPr>
              <w:t>MP</w:t>
            </w:r>
          </w:p>
        </w:tc>
        <w:tc>
          <w:tcPr>
            <w:tcW w:w="1355" w:type="dxa"/>
            <w:tcBorders>
              <w:top w:val="nil"/>
              <w:left w:val="single" w:sz="8" w:space="0" w:color="auto"/>
              <w:bottom w:val="single" w:sz="8" w:space="0" w:color="auto"/>
              <w:right w:val="single" w:sz="8" w:space="0" w:color="auto"/>
            </w:tcBorders>
            <w:shd w:val="clear" w:color="000000" w:fill="F8696B"/>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11,60%</w:t>
            </w:r>
          </w:p>
        </w:tc>
        <w:tc>
          <w:tcPr>
            <w:tcW w:w="1045" w:type="dxa"/>
            <w:tcBorders>
              <w:top w:val="nil"/>
              <w:left w:val="single" w:sz="8" w:space="0" w:color="auto"/>
              <w:bottom w:val="single" w:sz="8" w:space="0" w:color="auto"/>
              <w:right w:val="single" w:sz="8" w:space="0" w:color="auto"/>
            </w:tcBorders>
            <w:shd w:val="clear" w:color="000000" w:fill="F8696B"/>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11,70%</w:t>
            </w:r>
          </w:p>
        </w:tc>
        <w:tc>
          <w:tcPr>
            <w:tcW w:w="1355" w:type="dxa"/>
            <w:tcBorders>
              <w:top w:val="nil"/>
              <w:left w:val="single" w:sz="8" w:space="0" w:color="auto"/>
              <w:bottom w:val="single" w:sz="8" w:space="0" w:color="auto"/>
              <w:right w:val="single" w:sz="8" w:space="0" w:color="auto"/>
            </w:tcBorders>
            <w:shd w:val="clear" w:color="000000" w:fill="F8696B"/>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10,30%</w:t>
            </w:r>
          </w:p>
        </w:tc>
        <w:tc>
          <w:tcPr>
            <w:tcW w:w="1045" w:type="dxa"/>
            <w:tcBorders>
              <w:top w:val="nil"/>
              <w:left w:val="single" w:sz="8" w:space="0" w:color="auto"/>
              <w:bottom w:val="single" w:sz="8" w:space="0" w:color="auto"/>
              <w:right w:val="single" w:sz="8" w:space="0" w:color="auto"/>
            </w:tcBorders>
            <w:shd w:val="clear" w:color="000000" w:fill="FDBB7B"/>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10,80%</w:t>
            </w:r>
          </w:p>
        </w:tc>
      </w:tr>
      <w:tr w:rsidR="00F000B8" w:rsidRPr="0013099B" w:rsidTr="006E5B0B">
        <w:trPr>
          <w:trHeight w:val="315"/>
          <w:jc w:val="center"/>
        </w:trPr>
        <w:tc>
          <w:tcPr>
            <w:tcW w:w="1200" w:type="dxa"/>
            <w:tcBorders>
              <w:top w:val="nil"/>
              <w:left w:val="single" w:sz="8" w:space="0" w:color="auto"/>
              <w:bottom w:val="single" w:sz="8" w:space="0" w:color="auto"/>
              <w:right w:val="single" w:sz="8" w:space="0" w:color="auto"/>
            </w:tcBorders>
            <w:shd w:val="clear" w:color="000000" w:fill="8DB4E2"/>
            <w:noWrap/>
            <w:vAlign w:val="center"/>
            <w:hideMark/>
          </w:tcPr>
          <w:p w:rsidR="00F000B8" w:rsidRPr="0013099B" w:rsidRDefault="00F000B8" w:rsidP="006E5B0B">
            <w:pPr>
              <w:spacing w:after="0" w:line="240" w:lineRule="auto"/>
              <w:rPr>
                <w:rFonts w:ascii="Calibri" w:hAnsi="Calibri"/>
                <w:b/>
                <w:bCs/>
                <w:color w:val="000000"/>
                <w:sz w:val="22"/>
              </w:rPr>
            </w:pPr>
            <w:r w:rsidRPr="0013099B">
              <w:rPr>
                <w:rFonts w:ascii="Calibri" w:hAnsi="Calibri"/>
                <w:b/>
                <w:bCs/>
                <w:color w:val="000000"/>
                <w:sz w:val="22"/>
              </w:rPr>
              <w:t>ME</w:t>
            </w:r>
          </w:p>
        </w:tc>
        <w:tc>
          <w:tcPr>
            <w:tcW w:w="1355" w:type="dxa"/>
            <w:tcBorders>
              <w:top w:val="nil"/>
              <w:left w:val="single" w:sz="8" w:space="0" w:color="auto"/>
              <w:bottom w:val="single" w:sz="8" w:space="0" w:color="auto"/>
              <w:right w:val="single" w:sz="8" w:space="0" w:color="auto"/>
            </w:tcBorders>
            <w:shd w:val="clear" w:color="000000" w:fill="F8696B"/>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11,60%</w:t>
            </w:r>
          </w:p>
        </w:tc>
        <w:tc>
          <w:tcPr>
            <w:tcW w:w="1045" w:type="dxa"/>
            <w:tcBorders>
              <w:top w:val="nil"/>
              <w:left w:val="single" w:sz="8" w:space="0" w:color="auto"/>
              <w:bottom w:val="single" w:sz="8" w:space="0" w:color="auto"/>
              <w:right w:val="single" w:sz="8" w:space="0" w:color="auto"/>
            </w:tcBorders>
            <w:shd w:val="clear" w:color="000000" w:fill="F8696B"/>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11,70%</w:t>
            </w:r>
          </w:p>
        </w:tc>
        <w:tc>
          <w:tcPr>
            <w:tcW w:w="1355" w:type="dxa"/>
            <w:tcBorders>
              <w:top w:val="nil"/>
              <w:left w:val="single" w:sz="8" w:space="0" w:color="auto"/>
              <w:bottom w:val="single" w:sz="8" w:space="0" w:color="auto"/>
              <w:right w:val="single" w:sz="8" w:space="0" w:color="auto"/>
            </w:tcBorders>
            <w:shd w:val="clear" w:color="000000" w:fill="F8696B"/>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10,30%</w:t>
            </w:r>
          </w:p>
        </w:tc>
        <w:tc>
          <w:tcPr>
            <w:tcW w:w="1045" w:type="dxa"/>
            <w:tcBorders>
              <w:top w:val="nil"/>
              <w:left w:val="single" w:sz="8" w:space="0" w:color="auto"/>
              <w:bottom w:val="single" w:sz="8" w:space="0" w:color="auto"/>
              <w:right w:val="single" w:sz="8" w:space="0" w:color="auto"/>
            </w:tcBorders>
            <w:shd w:val="clear" w:color="000000" w:fill="FDBB7B"/>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10,80%</w:t>
            </w:r>
          </w:p>
        </w:tc>
      </w:tr>
      <w:tr w:rsidR="00F000B8" w:rsidRPr="0013099B" w:rsidTr="006E5B0B">
        <w:trPr>
          <w:trHeight w:val="315"/>
          <w:jc w:val="center"/>
        </w:trPr>
        <w:tc>
          <w:tcPr>
            <w:tcW w:w="1200" w:type="dxa"/>
            <w:tcBorders>
              <w:top w:val="nil"/>
              <w:left w:val="single" w:sz="8" w:space="0" w:color="auto"/>
              <w:bottom w:val="single" w:sz="8" w:space="0" w:color="auto"/>
              <w:right w:val="single" w:sz="8" w:space="0" w:color="auto"/>
            </w:tcBorders>
            <w:shd w:val="clear" w:color="000000" w:fill="8DB4E2"/>
            <w:noWrap/>
            <w:vAlign w:val="center"/>
            <w:hideMark/>
          </w:tcPr>
          <w:p w:rsidR="00F000B8" w:rsidRPr="0013099B" w:rsidRDefault="00F000B8" w:rsidP="006E5B0B">
            <w:pPr>
              <w:spacing w:after="0" w:line="240" w:lineRule="auto"/>
              <w:rPr>
                <w:rFonts w:ascii="Calibri" w:hAnsi="Calibri"/>
                <w:b/>
                <w:bCs/>
                <w:color w:val="000000"/>
                <w:sz w:val="22"/>
              </w:rPr>
            </w:pPr>
            <w:r w:rsidRPr="0013099B">
              <w:rPr>
                <w:rFonts w:ascii="Calibri" w:hAnsi="Calibri"/>
                <w:b/>
                <w:bCs/>
                <w:color w:val="000000"/>
                <w:sz w:val="22"/>
              </w:rPr>
              <w:t>M2</w:t>
            </w:r>
          </w:p>
        </w:tc>
        <w:tc>
          <w:tcPr>
            <w:tcW w:w="1355" w:type="dxa"/>
            <w:tcBorders>
              <w:top w:val="nil"/>
              <w:left w:val="single" w:sz="8" w:space="0" w:color="auto"/>
              <w:bottom w:val="single" w:sz="8" w:space="0" w:color="auto"/>
              <w:right w:val="single" w:sz="8" w:space="0" w:color="auto"/>
            </w:tcBorders>
            <w:shd w:val="clear" w:color="000000" w:fill="FFD981"/>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4,20%</w:t>
            </w:r>
          </w:p>
        </w:tc>
        <w:tc>
          <w:tcPr>
            <w:tcW w:w="1045" w:type="dxa"/>
            <w:tcBorders>
              <w:top w:val="nil"/>
              <w:left w:val="single" w:sz="8" w:space="0" w:color="auto"/>
              <w:bottom w:val="single" w:sz="8" w:space="0" w:color="auto"/>
              <w:right w:val="single" w:sz="8" w:space="0" w:color="auto"/>
            </w:tcBorders>
            <w:shd w:val="clear" w:color="000000" w:fill="FFDB81"/>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4,20%</w:t>
            </w:r>
          </w:p>
        </w:tc>
        <w:tc>
          <w:tcPr>
            <w:tcW w:w="1355" w:type="dxa"/>
            <w:tcBorders>
              <w:top w:val="nil"/>
              <w:left w:val="single" w:sz="8" w:space="0" w:color="auto"/>
              <w:bottom w:val="single" w:sz="8" w:space="0" w:color="auto"/>
              <w:right w:val="single" w:sz="8" w:space="0" w:color="auto"/>
            </w:tcBorders>
            <w:shd w:val="clear" w:color="000000" w:fill="FDC07C"/>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5,60%</w:t>
            </w:r>
          </w:p>
        </w:tc>
        <w:tc>
          <w:tcPr>
            <w:tcW w:w="1045" w:type="dxa"/>
            <w:tcBorders>
              <w:top w:val="nil"/>
              <w:left w:val="single" w:sz="8" w:space="0" w:color="auto"/>
              <w:bottom w:val="single" w:sz="8" w:space="0" w:color="auto"/>
              <w:right w:val="single" w:sz="8" w:space="0" w:color="auto"/>
            </w:tcBorders>
            <w:shd w:val="clear" w:color="000000" w:fill="F8696B"/>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22,40%</w:t>
            </w:r>
          </w:p>
        </w:tc>
      </w:tr>
      <w:tr w:rsidR="00F000B8" w:rsidRPr="0013099B" w:rsidTr="006E5B0B">
        <w:trPr>
          <w:trHeight w:val="315"/>
          <w:jc w:val="center"/>
        </w:trPr>
        <w:tc>
          <w:tcPr>
            <w:tcW w:w="1200" w:type="dxa"/>
            <w:tcBorders>
              <w:top w:val="nil"/>
              <w:left w:val="single" w:sz="8" w:space="0" w:color="auto"/>
              <w:bottom w:val="single" w:sz="8" w:space="0" w:color="auto"/>
              <w:right w:val="single" w:sz="8" w:space="0" w:color="auto"/>
            </w:tcBorders>
            <w:shd w:val="clear" w:color="000000" w:fill="8DB4E2"/>
            <w:noWrap/>
            <w:vAlign w:val="center"/>
            <w:hideMark/>
          </w:tcPr>
          <w:p w:rsidR="00F000B8" w:rsidRPr="0013099B" w:rsidRDefault="00F000B8" w:rsidP="006E5B0B">
            <w:pPr>
              <w:spacing w:after="0" w:line="240" w:lineRule="auto"/>
              <w:rPr>
                <w:rFonts w:ascii="Calibri" w:hAnsi="Calibri"/>
                <w:b/>
                <w:bCs/>
                <w:color w:val="000000"/>
                <w:sz w:val="22"/>
              </w:rPr>
            </w:pPr>
            <w:r w:rsidRPr="0013099B">
              <w:rPr>
                <w:rFonts w:ascii="Calibri" w:hAnsi="Calibri"/>
                <w:b/>
                <w:bCs/>
                <w:color w:val="000000"/>
                <w:sz w:val="22"/>
              </w:rPr>
              <w:t>MSVD</w:t>
            </w:r>
          </w:p>
        </w:tc>
        <w:tc>
          <w:tcPr>
            <w:tcW w:w="1355" w:type="dxa"/>
            <w:tcBorders>
              <w:top w:val="nil"/>
              <w:left w:val="single" w:sz="8" w:space="0" w:color="auto"/>
              <w:bottom w:val="single" w:sz="8" w:space="0" w:color="auto"/>
              <w:right w:val="single" w:sz="8" w:space="0" w:color="auto"/>
            </w:tcBorders>
            <w:shd w:val="clear" w:color="000000" w:fill="F9776E"/>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10,70%</w:t>
            </w:r>
          </w:p>
        </w:tc>
        <w:tc>
          <w:tcPr>
            <w:tcW w:w="1045" w:type="dxa"/>
            <w:tcBorders>
              <w:top w:val="nil"/>
              <w:left w:val="single" w:sz="8" w:space="0" w:color="auto"/>
              <w:bottom w:val="single" w:sz="8" w:space="0" w:color="auto"/>
              <w:right w:val="single" w:sz="8" w:space="0" w:color="auto"/>
            </w:tcBorders>
            <w:shd w:val="clear" w:color="000000" w:fill="F9776E"/>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10,80%</w:t>
            </w:r>
          </w:p>
        </w:tc>
        <w:tc>
          <w:tcPr>
            <w:tcW w:w="1355" w:type="dxa"/>
            <w:tcBorders>
              <w:top w:val="nil"/>
              <w:left w:val="single" w:sz="8" w:space="0" w:color="auto"/>
              <w:bottom w:val="single" w:sz="8" w:space="0" w:color="auto"/>
              <w:right w:val="single" w:sz="8" w:space="0" w:color="auto"/>
            </w:tcBorders>
            <w:shd w:val="clear" w:color="000000" w:fill="FB9D75"/>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7,50%</w:t>
            </w:r>
          </w:p>
        </w:tc>
        <w:tc>
          <w:tcPr>
            <w:tcW w:w="1045" w:type="dxa"/>
            <w:tcBorders>
              <w:top w:val="nil"/>
              <w:left w:val="single" w:sz="8" w:space="0" w:color="auto"/>
              <w:bottom w:val="single" w:sz="8" w:space="0" w:color="auto"/>
              <w:right w:val="single" w:sz="8" w:space="0" w:color="auto"/>
            </w:tcBorders>
            <w:shd w:val="clear" w:color="000000" w:fill="FECD7F"/>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8,20%</w:t>
            </w:r>
          </w:p>
        </w:tc>
      </w:tr>
      <w:tr w:rsidR="00F000B8" w:rsidRPr="0013099B" w:rsidTr="006E5B0B">
        <w:trPr>
          <w:trHeight w:val="315"/>
          <w:jc w:val="center"/>
        </w:trPr>
        <w:tc>
          <w:tcPr>
            <w:tcW w:w="1200" w:type="dxa"/>
            <w:tcBorders>
              <w:top w:val="nil"/>
              <w:left w:val="single" w:sz="8" w:space="0" w:color="auto"/>
              <w:bottom w:val="single" w:sz="8" w:space="0" w:color="auto"/>
              <w:right w:val="single" w:sz="8" w:space="0" w:color="auto"/>
            </w:tcBorders>
            <w:shd w:val="clear" w:color="000000" w:fill="8DB4E2"/>
            <w:noWrap/>
            <w:vAlign w:val="center"/>
            <w:hideMark/>
          </w:tcPr>
          <w:p w:rsidR="00F000B8" w:rsidRPr="0013099B" w:rsidRDefault="00F000B8" w:rsidP="006E5B0B">
            <w:pPr>
              <w:spacing w:after="0" w:line="240" w:lineRule="auto"/>
              <w:rPr>
                <w:rFonts w:ascii="Calibri" w:hAnsi="Calibri"/>
                <w:b/>
                <w:bCs/>
                <w:color w:val="000000"/>
                <w:sz w:val="22"/>
              </w:rPr>
            </w:pPr>
            <w:r w:rsidRPr="0013099B">
              <w:rPr>
                <w:rFonts w:ascii="Calibri" w:hAnsi="Calibri"/>
                <w:b/>
                <w:bCs/>
                <w:color w:val="000000"/>
                <w:sz w:val="22"/>
              </w:rPr>
              <w:t>MDEX</w:t>
            </w:r>
          </w:p>
        </w:tc>
        <w:tc>
          <w:tcPr>
            <w:tcW w:w="1355" w:type="dxa"/>
            <w:tcBorders>
              <w:top w:val="nil"/>
              <w:left w:val="single" w:sz="8" w:space="0" w:color="auto"/>
              <w:bottom w:val="single" w:sz="8" w:space="0" w:color="auto"/>
              <w:right w:val="single" w:sz="8" w:space="0" w:color="auto"/>
            </w:tcBorders>
            <w:shd w:val="clear" w:color="000000" w:fill="79C47C"/>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2,40%</w:t>
            </w:r>
          </w:p>
        </w:tc>
        <w:tc>
          <w:tcPr>
            <w:tcW w:w="1045" w:type="dxa"/>
            <w:tcBorders>
              <w:top w:val="nil"/>
              <w:left w:val="single" w:sz="8" w:space="0" w:color="auto"/>
              <w:bottom w:val="single" w:sz="8" w:space="0" w:color="auto"/>
              <w:right w:val="single" w:sz="8" w:space="0" w:color="auto"/>
            </w:tcBorders>
            <w:shd w:val="clear" w:color="000000" w:fill="79C47C"/>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2,50%</w:t>
            </w:r>
          </w:p>
        </w:tc>
        <w:tc>
          <w:tcPr>
            <w:tcW w:w="1355" w:type="dxa"/>
            <w:tcBorders>
              <w:top w:val="nil"/>
              <w:left w:val="single" w:sz="8" w:space="0" w:color="auto"/>
              <w:bottom w:val="single" w:sz="8" w:space="0" w:color="auto"/>
              <w:right w:val="single" w:sz="8" w:space="0" w:color="auto"/>
            </w:tcBorders>
            <w:shd w:val="clear" w:color="000000" w:fill="70C17B"/>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2,10%</w:t>
            </w:r>
          </w:p>
        </w:tc>
        <w:tc>
          <w:tcPr>
            <w:tcW w:w="1045" w:type="dxa"/>
            <w:tcBorders>
              <w:top w:val="nil"/>
              <w:left w:val="single" w:sz="8" w:space="0" w:color="auto"/>
              <w:bottom w:val="single" w:sz="8" w:space="0" w:color="auto"/>
              <w:right w:val="single" w:sz="8" w:space="0" w:color="auto"/>
            </w:tcBorders>
            <w:shd w:val="clear" w:color="000000" w:fill="A3D07E"/>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2,90%</w:t>
            </w:r>
          </w:p>
        </w:tc>
      </w:tr>
      <w:tr w:rsidR="00F000B8" w:rsidRPr="0013099B" w:rsidTr="006E5B0B">
        <w:trPr>
          <w:trHeight w:val="315"/>
          <w:jc w:val="center"/>
        </w:trPr>
        <w:tc>
          <w:tcPr>
            <w:tcW w:w="1200" w:type="dxa"/>
            <w:tcBorders>
              <w:top w:val="nil"/>
              <w:left w:val="single" w:sz="8" w:space="0" w:color="auto"/>
              <w:bottom w:val="single" w:sz="8" w:space="0" w:color="auto"/>
              <w:right w:val="single" w:sz="8" w:space="0" w:color="auto"/>
            </w:tcBorders>
            <w:shd w:val="clear" w:color="000000" w:fill="8DB4E2"/>
            <w:noWrap/>
            <w:vAlign w:val="center"/>
            <w:hideMark/>
          </w:tcPr>
          <w:p w:rsidR="00F000B8" w:rsidRPr="0013099B" w:rsidRDefault="00F000B8" w:rsidP="006E5B0B">
            <w:pPr>
              <w:spacing w:after="0" w:line="240" w:lineRule="auto"/>
              <w:rPr>
                <w:rFonts w:ascii="Calibri" w:hAnsi="Calibri"/>
                <w:b/>
                <w:bCs/>
                <w:color w:val="000000"/>
                <w:sz w:val="22"/>
              </w:rPr>
            </w:pPr>
            <w:r w:rsidRPr="0013099B">
              <w:rPr>
                <w:rFonts w:ascii="Calibri" w:hAnsi="Calibri"/>
                <w:b/>
                <w:bCs/>
                <w:color w:val="000000"/>
                <w:sz w:val="22"/>
              </w:rPr>
              <w:t>MTRU</w:t>
            </w:r>
          </w:p>
        </w:tc>
        <w:tc>
          <w:tcPr>
            <w:tcW w:w="1355" w:type="dxa"/>
            <w:tcBorders>
              <w:top w:val="nil"/>
              <w:left w:val="single" w:sz="8" w:space="0" w:color="auto"/>
              <w:bottom w:val="single" w:sz="8" w:space="0" w:color="auto"/>
              <w:right w:val="single" w:sz="8" w:space="0" w:color="auto"/>
            </w:tcBorders>
            <w:shd w:val="clear" w:color="000000" w:fill="8FCA7D"/>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2,50%</w:t>
            </w:r>
          </w:p>
        </w:tc>
        <w:tc>
          <w:tcPr>
            <w:tcW w:w="1045" w:type="dxa"/>
            <w:tcBorders>
              <w:top w:val="nil"/>
              <w:left w:val="single" w:sz="8" w:space="0" w:color="auto"/>
              <w:bottom w:val="single" w:sz="8" w:space="0" w:color="auto"/>
              <w:right w:val="single" w:sz="8" w:space="0" w:color="auto"/>
            </w:tcBorders>
            <w:shd w:val="clear" w:color="000000" w:fill="79C47C"/>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2,50%</w:t>
            </w:r>
          </w:p>
        </w:tc>
        <w:tc>
          <w:tcPr>
            <w:tcW w:w="1355" w:type="dxa"/>
            <w:tcBorders>
              <w:top w:val="nil"/>
              <w:left w:val="single" w:sz="8" w:space="0" w:color="auto"/>
              <w:bottom w:val="single" w:sz="8" w:space="0" w:color="auto"/>
              <w:right w:val="single" w:sz="8" w:space="0" w:color="auto"/>
            </w:tcBorders>
            <w:shd w:val="clear" w:color="000000" w:fill="B0D47F"/>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2,60%</w:t>
            </w:r>
          </w:p>
        </w:tc>
        <w:tc>
          <w:tcPr>
            <w:tcW w:w="1045" w:type="dxa"/>
            <w:tcBorders>
              <w:top w:val="nil"/>
              <w:left w:val="single" w:sz="8" w:space="0" w:color="auto"/>
              <w:bottom w:val="single" w:sz="8" w:space="0" w:color="auto"/>
              <w:right w:val="single" w:sz="8" w:space="0" w:color="auto"/>
            </w:tcBorders>
            <w:shd w:val="clear" w:color="000000" w:fill="9ACD7E"/>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2,80%</w:t>
            </w:r>
          </w:p>
        </w:tc>
      </w:tr>
      <w:tr w:rsidR="00F000B8" w:rsidRPr="0013099B" w:rsidTr="006E5B0B">
        <w:trPr>
          <w:trHeight w:val="315"/>
          <w:jc w:val="center"/>
        </w:trPr>
        <w:tc>
          <w:tcPr>
            <w:tcW w:w="1200" w:type="dxa"/>
            <w:tcBorders>
              <w:top w:val="nil"/>
              <w:left w:val="single" w:sz="8" w:space="0" w:color="auto"/>
              <w:bottom w:val="single" w:sz="8" w:space="0" w:color="auto"/>
              <w:right w:val="single" w:sz="8" w:space="0" w:color="auto"/>
            </w:tcBorders>
            <w:shd w:val="clear" w:color="000000" w:fill="8DB4E2"/>
            <w:noWrap/>
            <w:vAlign w:val="center"/>
            <w:hideMark/>
          </w:tcPr>
          <w:p w:rsidR="00F000B8" w:rsidRPr="0013099B" w:rsidRDefault="00F000B8" w:rsidP="006E5B0B">
            <w:pPr>
              <w:spacing w:after="0" w:line="240" w:lineRule="auto"/>
              <w:rPr>
                <w:rFonts w:ascii="Calibri" w:hAnsi="Calibri"/>
                <w:b/>
                <w:bCs/>
                <w:color w:val="000000"/>
                <w:sz w:val="22"/>
              </w:rPr>
            </w:pPr>
            <w:proofErr w:type="spellStart"/>
            <w:r w:rsidRPr="0013099B">
              <w:rPr>
                <w:rFonts w:ascii="Calibri" w:hAnsi="Calibri"/>
                <w:b/>
                <w:bCs/>
                <w:color w:val="000000"/>
                <w:sz w:val="22"/>
              </w:rPr>
              <w:t>NormEuc</w:t>
            </w:r>
            <w:proofErr w:type="spellEnd"/>
          </w:p>
        </w:tc>
        <w:tc>
          <w:tcPr>
            <w:tcW w:w="1355" w:type="dxa"/>
            <w:tcBorders>
              <w:top w:val="nil"/>
              <w:left w:val="single" w:sz="8" w:space="0" w:color="auto"/>
              <w:bottom w:val="single" w:sz="8" w:space="0" w:color="auto"/>
              <w:right w:val="single" w:sz="8" w:space="0" w:color="auto"/>
            </w:tcBorders>
            <w:shd w:val="clear" w:color="000000" w:fill="FFDF82"/>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3,80%</w:t>
            </w:r>
          </w:p>
        </w:tc>
        <w:tc>
          <w:tcPr>
            <w:tcW w:w="1045" w:type="dxa"/>
            <w:tcBorders>
              <w:top w:val="nil"/>
              <w:left w:val="single" w:sz="8" w:space="0" w:color="auto"/>
              <w:bottom w:val="single" w:sz="8" w:space="0" w:color="auto"/>
              <w:right w:val="single" w:sz="8" w:space="0" w:color="auto"/>
            </w:tcBorders>
            <w:shd w:val="clear" w:color="000000" w:fill="FFDC82"/>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4,10%</w:t>
            </w:r>
          </w:p>
        </w:tc>
        <w:tc>
          <w:tcPr>
            <w:tcW w:w="1355" w:type="dxa"/>
            <w:tcBorders>
              <w:top w:val="nil"/>
              <w:left w:val="single" w:sz="8" w:space="0" w:color="auto"/>
              <w:bottom w:val="single" w:sz="8" w:space="0" w:color="auto"/>
              <w:right w:val="single" w:sz="8" w:space="0" w:color="auto"/>
            </w:tcBorders>
            <w:shd w:val="clear" w:color="000000" w:fill="FDB87B"/>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6,00%</w:t>
            </w:r>
          </w:p>
        </w:tc>
        <w:tc>
          <w:tcPr>
            <w:tcW w:w="1045" w:type="dxa"/>
            <w:tcBorders>
              <w:top w:val="nil"/>
              <w:left w:val="single" w:sz="8" w:space="0" w:color="auto"/>
              <w:bottom w:val="single" w:sz="8" w:space="0" w:color="auto"/>
              <w:right w:val="single" w:sz="8" w:space="0" w:color="auto"/>
            </w:tcBorders>
            <w:shd w:val="clear" w:color="000000" w:fill="FFDD82"/>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5,90%</w:t>
            </w:r>
          </w:p>
        </w:tc>
      </w:tr>
      <w:tr w:rsidR="00F000B8" w:rsidRPr="0013099B" w:rsidTr="006E5B0B">
        <w:trPr>
          <w:trHeight w:val="315"/>
          <w:jc w:val="center"/>
        </w:trPr>
        <w:tc>
          <w:tcPr>
            <w:tcW w:w="1200" w:type="dxa"/>
            <w:tcBorders>
              <w:top w:val="nil"/>
              <w:left w:val="single" w:sz="8" w:space="0" w:color="auto"/>
              <w:bottom w:val="single" w:sz="8" w:space="0" w:color="auto"/>
              <w:right w:val="single" w:sz="8" w:space="0" w:color="auto"/>
            </w:tcBorders>
            <w:shd w:val="clear" w:color="000000" w:fill="8DB4E2"/>
            <w:noWrap/>
            <w:vAlign w:val="center"/>
            <w:hideMark/>
          </w:tcPr>
          <w:p w:rsidR="00F000B8" w:rsidRPr="0013099B" w:rsidRDefault="00F000B8" w:rsidP="006E5B0B">
            <w:pPr>
              <w:spacing w:after="0" w:line="240" w:lineRule="auto"/>
              <w:rPr>
                <w:rFonts w:ascii="Calibri" w:hAnsi="Calibri"/>
                <w:b/>
                <w:bCs/>
                <w:color w:val="000000"/>
                <w:sz w:val="22"/>
              </w:rPr>
            </w:pPr>
            <w:r w:rsidRPr="0013099B">
              <w:rPr>
                <w:rFonts w:ascii="Calibri" w:hAnsi="Calibri"/>
                <w:b/>
                <w:bCs/>
                <w:color w:val="000000"/>
                <w:sz w:val="22"/>
              </w:rPr>
              <w:t>ML1_w</w:t>
            </w:r>
          </w:p>
        </w:tc>
        <w:tc>
          <w:tcPr>
            <w:tcW w:w="1355" w:type="dxa"/>
            <w:tcBorders>
              <w:top w:val="nil"/>
              <w:left w:val="single" w:sz="8" w:space="0" w:color="auto"/>
              <w:bottom w:val="single" w:sz="8" w:space="0" w:color="auto"/>
              <w:right w:val="single" w:sz="8" w:space="0" w:color="auto"/>
            </w:tcBorders>
            <w:shd w:val="clear" w:color="000000" w:fill="FFEB84"/>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3,00%</w:t>
            </w:r>
          </w:p>
        </w:tc>
        <w:tc>
          <w:tcPr>
            <w:tcW w:w="1045" w:type="dxa"/>
            <w:tcBorders>
              <w:top w:val="nil"/>
              <w:left w:val="single" w:sz="8" w:space="0" w:color="auto"/>
              <w:bottom w:val="single" w:sz="8" w:space="0" w:color="auto"/>
              <w:right w:val="single" w:sz="8" w:space="0" w:color="auto"/>
            </w:tcBorders>
            <w:shd w:val="clear" w:color="000000" w:fill="FFEB84"/>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3,10%</w:t>
            </w:r>
          </w:p>
        </w:tc>
        <w:tc>
          <w:tcPr>
            <w:tcW w:w="1355" w:type="dxa"/>
            <w:tcBorders>
              <w:top w:val="nil"/>
              <w:left w:val="single" w:sz="8" w:space="0" w:color="auto"/>
              <w:bottom w:val="single" w:sz="8" w:space="0" w:color="auto"/>
              <w:right w:val="single" w:sz="8" w:space="0" w:color="auto"/>
            </w:tcBorders>
            <w:shd w:val="clear" w:color="000000" w:fill="FFEB84"/>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3,20%</w:t>
            </w:r>
          </w:p>
        </w:tc>
        <w:tc>
          <w:tcPr>
            <w:tcW w:w="1045" w:type="dxa"/>
            <w:tcBorders>
              <w:top w:val="nil"/>
              <w:left w:val="single" w:sz="8" w:space="0" w:color="auto"/>
              <w:bottom w:val="single" w:sz="8" w:space="0" w:color="auto"/>
              <w:right w:val="single" w:sz="8" w:space="0" w:color="auto"/>
            </w:tcBorders>
            <w:shd w:val="clear" w:color="000000" w:fill="BED880"/>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3,20%</w:t>
            </w:r>
          </w:p>
        </w:tc>
      </w:tr>
      <w:tr w:rsidR="00F000B8" w:rsidRPr="0013099B" w:rsidTr="006E5B0B">
        <w:trPr>
          <w:trHeight w:val="315"/>
          <w:jc w:val="center"/>
        </w:trPr>
        <w:tc>
          <w:tcPr>
            <w:tcW w:w="1200" w:type="dxa"/>
            <w:tcBorders>
              <w:top w:val="nil"/>
              <w:left w:val="single" w:sz="8" w:space="0" w:color="auto"/>
              <w:bottom w:val="single" w:sz="8" w:space="0" w:color="auto"/>
              <w:right w:val="single" w:sz="8" w:space="0" w:color="auto"/>
            </w:tcBorders>
            <w:shd w:val="clear" w:color="000000" w:fill="8DB4E2"/>
            <w:noWrap/>
            <w:vAlign w:val="center"/>
            <w:hideMark/>
          </w:tcPr>
          <w:p w:rsidR="00F000B8" w:rsidRPr="0013099B" w:rsidRDefault="00F000B8" w:rsidP="006E5B0B">
            <w:pPr>
              <w:spacing w:after="0" w:line="240" w:lineRule="auto"/>
              <w:rPr>
                <w:rFonts w:ascii="Calibri" w:hAnsi="Calibri"/>
                <w:b/>
                <w:bCs/>
                <w:color w:val="000000"/>
                <w:sz w:val="22"/>
              </w:rPr>
            </w:pPr>
            <w:r w:rsidRPr="0013099B">
              <w:rPr>
                <w:rFonts w:ascii="Calibri" w:hAnsi="Calibri"/>
                <w:b/>
                <w:bCs/>
                <w:color w:val="000000"/>
                <w:sz w:val="22"/>
              </w:rPr>
              <w:t>ML2_w</w:t>
            </w:r>
          </w:p>
        </w:tc>
        <w:tc>
          <w:tcPr>
            <w:tcW w:w="1355" w:type="dxa"/>
            <w:tcBorders>
              <w:top w:val="nil"/>
              <w:left w:val="single" w:sz="8" w:space="0" w:color="auto"/>
              <w:bottom w:val="single" w:sz="8" w:space="0" w:color="auto"/>
              <w:right w:val="single" w:sz="8" w:space="0" w:color="auto"/>
            </w:tcBorders>
            <w:shd w:val="clear" w:color="000000" w:fill="FFE784"/>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3,30%</w:t>
            </w:r>
          </w:p>
        </w:tc>
        <w:tc>
          <w:tcPr>
            <w:tcW w:w="1045" w:type="dxa"/>
            <w:tcBorders>
              <w:top w:val="nil"/>
              <w:left w:val="single" w:sz="8" w:space="0" w:color="auto"/>
              <w:bottom w:val="single" w:sz="8" w:space="0" w:color="auto"/>
              <w:right w:val="single" w:sz="8" w:space="0" w:color="auto"/>
            </w:tcBorders>
            <w:shd w:val="clear" w:color="000000" w:fill="FFE784"/>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3,40%</w:t>
            </w:r>
          </w:p>
        </w:tc>
        <w:tc>
          <w:tcPr>
            <w:tcW w:w="1355" w:type="dxa"/>
            <w:tcBorders>
              <w:top w:val="nil"/>
              <w:left w:val="single" w:sz="8" w:space="0" w:color="auto"/>
              <w:bottom w:val="single" w:sz="8" w:space="0" w:color="auto"/>
              <w:right w:val="single" w:sz="8" w:space="0" w:color="auto"/>
            </w:tcBorders>
            <w:shd w:val="clear" w:color="000000" w:fill="FFEA84"/>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3,30%</w:t>
            </w:r>
          </w:p>
        </w:tc>
        <w:tc>
          <w:tcPr>
            <w:tcW w:w="1045" w:type="dxa"/>
            <w:tcBorders>
              <w:top w:val="nil"/>
              <w:left w:val="single" w:sz="8" w:space="0" w:color="auto"/>
              <w:bottom w:val="single" w:sz="8" w:space="0" w:color="auto"/>
              <w:right w:val="single" w:sz="8" w:space="0" w:color="auto"/>
            </w:tcBorders>
            <w:shd w:val="clear" w:color="000000" w:fill="FFEB84"/>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3,90%</w:t>
            </w:r>
          </w:p>
        </w:tc>
      </w:tr>
      <w:tr w:rsidR="00F000B8" w:rsidRPr="0013099B" w:rsidTr="006E5B0B">
        <w:trPr>
          <w:trHeight w:val="315"/>
          <w:jc w:val="center"/>
        </w:trPr>
        <w:tc>
          <w:tcPr>
            <w:tcW w:w="1200" w:type="dxa"/>
            <w:tcBorders>
              <w:top w:val="nil"/>
              <w:left w:val="single" w:sz="8" w:space="0" w:color="auto"/>
              <w:bottom w:val="single" w:sz="8" w:space="0" w:color="auto"/>
              <w:right w:val="single" w:sz="8" w:space="0" w:color="auto"/>
            </w:tcBorders>
            <w:shd w:val="clear" w:color="000000" w:fill="8DB4E2"/>
            <w:noWrap/>
            <w:vAlign w:val="center"/>
            <w:hideMark/>
          </w:tcPr>
          <w:p w:rsidR="00F000B8" w:rsidRPr="0013099B" w:rsidRDefault="00F000B8" w:rsidP="006E5B0B">
            <w:pPr>
              <w:spacing w:after="0" w:line="240" w:lineRule="auto"/>
              <w:rPr>
                <w:rFonts w:ascii="Calibri" w:hAnsi="Calibri"/>
                <w:b/>
                <w:bCs/>
                <w:color w:val="000000"/>
                <w:sz w:val="22"/>
              </w:rPr>
            </w:pPr>
            <w:proofErr w:type="spellStart"/>
            <w:r w:rsidRPr="0013099B">
              <w:rPr>
                <w:rFonts w:ascii="Calibri" w:hAnsi="Calibri"/>
                <w:b/>
                <w:bCs/>
                <w:color w:val="000000"/>
                <w:sz w:val="22"/>
              </w:rPr>
              <w:t>MDEX_w</w:t>
            </w:r>
            <w:proofErr w:type="spellEnd"/>
          </w:p>
        </w:tc>
        <w:tc>
          <w:tcPr>
            <w:tcW w:w="1355" w:type="dxa"/>
            <w:tcBorders>
              <w:top w:val="nil"/>
              <w:left w:val="single" w:sz="8" w:space="0" w:color="auto"/>
              <w:bottom w:val="single" w:sz="8" w:space="0" w:color="auto"/>
              <w:right w:val="single" w:sz="8" w:space="0" w:color="auto"/>
            </w:tcBorders>
            <w:shd w:val="clear" w:color="000000" w:fill="63BE7B"/>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2,30%</w:t>
            </w:r>
          </w:p>
        </w:tc>
        <w:tc>
          <w:tcPr>
            <w:tcW w:w="1045" w:type="dxa"/>
            <w:tcBorders>
              <w:top w:val="nil"/>
              <w:left w:val="single" w:sz="8" w:space="0" w:color="auto"/>
              <w:bottom w:val="single" w:sz="8" w:space="0" w:color="auto"/>
              <w:right w:val="single" w:sz="8" w:space="0" w:color="auto"/>
            </w:tcBorders>
            <w:shd w:val="clear" w:color="000000" w:fill="63BE7B"/>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2,40%</w:t>
            </w:r>
          </w:p>
        </w:tc>
        <w:tc>
          <w:tcPr>
            <w:tcW w:w="1355" w:type="dxa"/>
            <w:tcBorders>
              <w:top w:val="nil"/>
              <w:left w:val="single" w:sz="8" w:space="0" w:color="auto"/>
              <w:bottom w:val="single" w:sz="8" w:space="0" w:color="auto"/>
              <w:right w:val="single" w:sz="8" w:space="0" w:color="auto"/>
            </w:tcBorders>
            <w:shd w:val="clear" w:color="000000" w:fill="63BE7B"/>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2,00%</w:t>
            </w:r>
          </w:p>
        </w:tc>
        <w:tc>
          <w:tcPr>
            <w:tcW w:w="1045" w:type="dxa"/>
            <w:tcBorders>
              <w:top w:val="nil"/>
              <w:left w:val="single" w:sz="8" w:space="0" w:color="auto"/>
              <w:bottom w:val="single" w:sz="8" w:space="0" w:color="auto"/>
              <w:right w:val="single" w:sz="8" w:space="0" w:color="auto"/>
            </w:tcBorders>
            <w:shd w:val="clear" w:color="000000" w:fill="ECE582"/>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3,70%</w:t>
            </w:r>
          </w:p>
        </w:tc>
      </w:tr>
      <w:tr w:rsidR="00F000B8" w:rsidRPr="0013099B" w:rsidTr="006E5B0B">
        <w:trPr>
          <w:trHeight w:val="315"/>
          <w:jc w:val="center"/>
        </w:trPr>
        <w:tc>
          <w:tcPr>
            <w:tcW w:w="1200" w:type="dxa"/>
            <w:tcBorders>
              <w:top w:val="nil"/>
              <w:left w:val="single" w:sz="8" w:space="0" w:color="auto"/>
              <w:bottom w:val="single" w:sz="8" w:space="0" w:color="auto"/>
              <w:right w:val="single" w:sz="8" w:space="0" w:color="auto"/>
            </w:tcBorders>
            <w:shd w:val="clear" w:color="000000" w:fill="8DB4E2"/>
            <w:noWrap/>
            <w:vAlign w:val="center"/>
            <w:hideMark/>
          </w:tcPr>
          <w:p w:rsidR="00F000B8" w:rsidRPr="0013099B" w:rsidRDefault="00F000B8" w:rsidP="006E5B0B">
            <w:pPr>
              <w:spacing w:after="0" w:line="240" w:lineRule="auto"/>
              <w:rPr>
                <w:rFonts w:ascii="Calibri" w:hAnsi="Calibri"/>
                <w:b/>
                <w:bCs/>
                <w:color w:val="000000"/>
                <w:sz w:val="22"/>
              </w:rPr>
            </w:pPr>
            <w:proofErr w:type="spellStart"/>
            <w:r w:rsidRPr="0013099B">
              <w:rPr>
                <w:rFonts w:ascii="Calibri" w:hAnsi="Calibri"/>
                <w:b/>
                <w:bCs/>
                <w:color w:val="000000"/>
                <w:sz w:val="22"/>
              </w:rPr>
              <w:t>MTRU_w</w:t>
            </w:r>
            <w:proofErr w:type="spellEnd"/>
          </w:p>
        </w:tc>
        <w:tc>
          <w:tcPr>
            <w:tcW w:w="1355" w:type="dxa"/>
            <w:tcBorders>
              <w:top w:val="nil"/>
              <w:left w:val="single" w:sz="8" w:space="0" w:color="auto"/>
              <w:bottom w:val="single" w:sz="8" w:space="0" w:color="auto"/>
              <w:right w:val="single" w:sz="8" w:space="0" w:color="auto"/>
            </w:tcBorders>
            <w:shd w:val="clear" w:color="000000" w:fill="63BE7B"/>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2,30%</w:t>
            </w:r>
          </w:p>
        </w:tc>
        <w:tc>
          <w:tcPr>
            <w:tcW w:w="1045" w:type="dxa"/>
            <w:tcBorders>
              <w:top w:val="nil"/>
              <w:left w:val="single" w:sz="8" w:space="0" w:color="auto"/>
              <w:bottom w:val="single" w:sz="8" w:space="0" w:color="auto"/>
              <w:right w:val="single" w:sz="8" w:space="0" w:color="auto"/>
            </w:tcBorders>
            <w:shd w:val="clear" w:color="000000" w:fill="63BE7B"/>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2,40%</w:t>
            </w:r>
          </w:p>
        </w:tc>
        <w:tc>
          <w:tcPr>
            <w:tcW w:w="1355" w:type="dxa"/>
            <w:tcBorders>
              <w:top w:val="nil"/>
              <w:left w:val="single" w:sz="8" w:space="0" w:color="auto"/>
              <w:bottom w:val="single" w:sz="8" w:space="0" w:color="auto"/>
              <w:right w:val="single" w:sz="8" w:space="0" w:color="auto"/>
            </w:tcBorders>
            <w:shd w:val="clear" w:color="000000" w:fill="70C17B"/>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2,10%</w:t>
            </w:r>
          </w:p>
        </w:tc>
        <w:tc>
          <w:tcPr>
            <w:tcW w:w="1045" w:type="dxa"/>
            <w:tcBorders>
              <w:top w:val="nil"/>
              <w:left w:val="single" w:sz="8" w:space="0" w:color="auto"/>
              <w:bottom w:val="single" w:sz="8" w:space="0" w:color="auto"/>
              <w:right w:val="single" w:sz="8" w:space="0" w:color="auto"/>
            </w:tcBorders>
            <w:shd w:val="clear" w:color="000000" w:fill="FFE884"/>
            <w:noWrap/>
            <w:vAlign w:val="center"/>
            <w:hideMark/>
          </w:tcPr>
          <w:p w:rsidR="00F000B8" w:rsidRPr="0013099B" w:rsidRDefault="00F000B8" w:rsidP="006E5B0B">
            <w:pPr>
              <w:spacing w:after="0" w:line="240" w:lineRule="auto"/>
              <w:jc w:val="center"/>
              <w:rPr>
                <w:rFonts w:ascii="Calibri" w:hAnsi="Calibri"/>
                <w:color w:val="000000"/>
                <w:sz w:val="22"/>
              </w:rPr>
            </w:pPr>
            <w:r w:rsidRPr="0013099B">
              <w:rPr>
                <w:rFonts w:ascii="Calibri" w:hAnsi="Calibri"/>
                <w:color w:val="000000"/>
                <w:sz w:val="22"/>
              </w:rPr>
              <w:t>4,40%</w:t>
            </w:r>
          </w:p>
        </w:tc>
      </w:tr>
    </w:tbl>
    <w:p w:rsidR="008337BB" w:rsidRDefault="008337BB" w:rsidP="007A2B34">
      <w:pPr>
        <w:rPr>
          <w:lang w:val="en-US"/>
        </w:rPr>
      </w:pPr>
    </w:p>
    <w:p w:rsidR="007A2B34" w:rsidRDefault="007A2B34" w:rsidP="007A2B34">
      <w:pPr>
        <w:rPr>
          <w:lang w:val="en-US"/>
        </w:rPr>
      </w:pPr>
      <w:r>
        <w:rPr>
          <w:lang w:val="en-US"/>
        </w:rPr>
        <w:t>Note For the reader: for Corporates, the average difference in absolute value between the global downgrade rates of the PIT matrix and the one of the optimized matrix obtained with ML1 is 2</w:t>
      </w:r>
      <w:proofErr w:type="gramStart"/>
      <w:r>
        <w:rPr>
          <w:lang w:val="en-US"/>
        </w:rPr>
        <w:t>,1</w:t>
      </w:r>
      <w:proofErr w:type="gramEnd"/>
      <w:r>
        <w:rPr>
          <w:lang w:val="en-US"/>
        </w:rPr>
        <w:t>%.</w:t>
      </w:r>
    </w:p>
    <w:p w:rsidR="007A2B34" w:rsidRPr="00DE62C4" w:rsidRDefault="007A2B34" w:rsidP="007A2B34">
      <w:pPr>
        <w:rPr>
          <w:lang w:val="en-US"/>
        </w:rPr>
      </w:pPr>
    </w:p>
    <w:p w:rsidR="007A2B34" w:rsidRDefault="007A2B34" w:rsidP="007A2B34">
      <w:pPr>
        <w:jc w:val="both"/>
        <w:rPr>
          <w:lang w:val="en-US"/>
        </w:rPr>
      </w:pPr>
      <w:r w:rsidRPr="00152E93">
        <w:rPr>
          <w:lang w:val="en-US"/>
        </w:rPr>
        <w:t xml:space="preserve">The best norms on this criterion are then </w:t>
      </w:r>
      <w:r>
        <w:rPr>
          <w:lang w:val="en-US"/>
        </w:rPr>
        <w:t xml:space="preserve">MDEX, </w:t>
      </w:r>
      <w:proofErr w:type="spellStart"/>
      <w:r>
        <w:rPr>
          <w:lang w:val="en-US"/>
        </w:rPr>
        <w:t>MDEX_w</w:t>
      </w:r>
      <w:proofErr w:type="spellEnd"/>
      <w:r>
        <w:rPr>
          <w:lang w:val="en-US"/>
        </w:rPr>
        <w:t xml:space="preserve"> and </w:t>
      </w:r>
      <w:proofErr w:type="spellStart"/>
      <w:r>
        <w:rPr>
          <w:lang w:val="en-US"/>
        </w:rPr>
        <w:t>MTRU_w</w:t>
      </w:r>
      <w:proofErr w:type="spellEnd"/>
      <w:r>
        <w:rPr>
          <w:lang w:val="en-US"/>
        </w:rPr>
        <w:t>.</w:t>
      </w:r>
    </w:p>
    <w:p w:rsidR="003A000E" w:rsidRDefault="007A2B34" w:rsidP="007A2B34">
      <w:pPr>
        <w:jc w:val="both"/>
        <w:rPr>
          <w:lang w:val="en-US"/>
        </w:rPr>
      </w:pPr>
      <w:r>
        <w:rPr>
          <w:lang w:val="en-US"/>
        </w:rPr>
        <w:t xml:space="preserve">The following document contains the data leading to the previous table. </w:t>
      </w:r>
    </w:p>
    <w:bookmarkStart w:id="63" w:name="_MON_1597662413"/>
    <w:bookmarkEnd w:id="63"/>
    <w:p w:rsidR="007A2B34" w:rsidRDefault="00436E74" w:rsidP="00731A20">
      <w:pPr>
        <w:jc w:val="center"/>
        <w:rPr>
          <w:lang w:val="en-US"/>
        </w:rPr>
      </w:pPr>
      <w:r>
        <w:rPr>
          <w:lang w:val="en-US"/>
        </w:rPr>
        <w:object w:dxaOrig="1530" w:dyaOrig="990">
          <v:shape id="_x0000_i1027" type="#_x0000_t75" style="width:76.85pt;height:49.45pt" o:ole="">
            <v:imagedata r:id="rId33" o:title=""/>
          </v:shape>
          <o:OLEObject Type="Embed" ProgID="Excel.Sheet.12" ShapeID="_x0000_i1027" DrawAspect="Icon" ObjectID="_1606576740" r:id="rId34"/>
        </w:object>
      </w:r>
    </w:p>
    <w:p w:rsidR="007A2B34" w:rsidRPr="006D422B" w:rsidRDefault="007A2B34" w:rsidP="007A2B34">
      <w:pPr>
        <w:rPr>
          <w:lang w:val="en-US"/>
        </w:rPr>
      </w:pPr>
    </w:p>
    <w:p w:rsidR="007A2B34" w:rsidRPr="0064707C" w:rsidRDefault="007A2B34" w:rsidP="007A2B34">
      <w:pPr>
        <w:pStyle w:val="Titre5"/>
        <w:rPr>
          <w:lang w:val="en-US"/>
        </w:rPr>
      </w:pPr>
      <w:bookmarkStart w:id="64" w:name="_Ref519514210"/>
      <w:bookmarkStart w:id="65" w:name="_Ref520218458"/>
      <w:bookmarkStart w:id="66" w:name="_Toc520375943"/>
      <w:bookmarkStart w:id="67" w:name="_Toc532826412"/>
      <w:r>
        <w:rPr>
          <w:lang w:val="en-US"/>
        </w:rPr>
        <w:t xml:space="preserve">2 years </w:t>
      </w:r>
      <w:r w:rsidR="009C25AB">
        <w:rPr>
          <w:lang w:val="en-US"/>
        </w:rPr>
        <w:t xml:space="preserve">marginal </w:t>
      </w:r>
      <w:r>
        <w:rPr>
          <w:lang w:val="en-US"/>
        </w:rPr>
        <w:t>default rate</w:t>
      </w:r>
      <w:bookmarkEnd w:id="64"/>
      <w:bookmarkEnd w:id="65"/>
      <w:bookmarkEnd w:id="66"/>
      <w:bookmarkEnd w:id="67"/>
      <w:r>
        <w:rPr>
          <w:lang w:val="en-US"/>
        </w:rPr>
        <w:t xml:space="preserve"> </w:t>
      </w:r>
    </w:p>
    <w:p w:rsidR="007A2B34" w:rsidRDefault="007A2B34" w:rsidP="007A2B34">
      <w:pPr>
        <w:jc w:val="both"/>
        <w:rPr>
          <w:lang w:val="en-US"/>
        </w:rPr>
      </w:pPr>
      <w:r>
        <w:rPr>
          <w:lang w:val="en-US"/>
        </w:rPr>
        <w:t xml:space="preserve">The 2 years </w:t>
      </w:r>
      <w:r w:rsidR="009C25AB">
        <w:rPr>
          <w:lang w:val="en-US"/>
        </w:rPr>
        <w:t xml:space="preserve">marginal </w:t>
      </w:r>
      <w:r>
        <w:rPr>
          <w:lang w:val="en-US"/>
        </w:rPr>
        <w:t>default rate is the default rate resulting from the one year migration matrix:</w:t>
      </w:r>
    </w:p>
    <w:p w:rsidR="007A2B34" w:rsidRDefault="006E5B0B" w:rsidP="007A2B34">
      <w:pPr>
        <w:jc w:val="both"/>
        <w:rPr>
          <w:lang w:val="en-US"/>
        </w:rPr>
      </w:pPr>
      <m:oMathPara>
        <m:oMath>
          <m:d>
            <m:dPr>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(A+,A+)</m:t>
                    </m:r>
                  </m:e>
                  <m:e>
                    <m:r>
                      <w:rPr>
                        <w:rFonts w:ascii="Cambria Math" w:hAnsi="Cambria Math"/>
                        <w:lang w:val="en-US"/>
                      </w:rPr>
                      <m:t>⋯</m:t>
                    </m:r>
                  </m:e>
                  <m:e>
                    <m:r>
                      <w:rPr>
                        <w:rFonts w:ascii="Cambria Math" w:hAnsi="Cambria Math"/>
                        <w:lang w:val="en-US"/>
                      </w:rPr>
                      <m:t>(A+,E-)</m:t>
                    </m:r>
                  </m:e>
                </m:mr>
                <m:mr>
                  <m:e>
                    <m:r>
                      <w:rPr>
                        <w:rFonts w:ascii="Cambria Math" w:hAnsi="Cambria Math"/>
                        <w:lang w:val="en-US"/>
                      </w:rPr>
                      <m:t>⋮</m:t>
                    </m:r>
                  </m:e>
                  <m:e>
                    <m:r>
                      <w:rPr>
                        <w:rFonts w:ascii="Cambria Math" w:hAnsi="Cambria Math"/>
                        <w:lang w:val="en-US"/>
                      </w:rPr>
                      <m:t>⋱</m:t>
                    </m:r>
                  </m:e>
                  <m:e>
                    <m:r>
                      <w:rPr>
                        <w:rFonts w:ascii="Cambria Math" w:hAnsi="Cambria Math"/>
                        <w:lang w:val="en-US"/>
                      </w:rPr>
                      <m:t>⋮</m:t>
                    </m:r>
                  </m:e>
                </m:mr>
                <m:mr>
                  <m:e>
                    <m:r>
                      <w:rPr>
                        <w:rFonts w:ascii="Cambria Math" w:hAnsi="Cambria Math"/>
                        <w:lang w:val="en-US"/>
                      </w:rPr>
                      <m:t>(A+,E-)</m:t>
                    </m:r>
                  </m:e>
                  <m:e>
                    <m:r>
                      <w:rPr>
                        <w:rFonts w:ascii="Cambria Math" w:hAnsi="Cambria Math"/>
                        <w:lang w:val="en-US"/>
                      </w:rPr>
                      <m:t>⋯</m:t>
                    </m:r>
                  </m:e>
                  <m:e>
                    <m:r>
                      <w:rPr>
                        <w:rFonts w:ascii="Cambria Math" w:hAnsi="Cambria Math"/>
                        <w:lang w:val="en-US"/>
                      </w:rPr>
                      <m:t>(E-,E-)</m:t>
                    </m:r>
                  </m:e>
                </m:mr>
              </m:m>
            </m:e>
          </m:d>
          <m:d>
            <m:dPr>
              <m:ctrlPr>
                <w:rPr>
                  <w:rFonts w:ascii="Cambria Math" w:hAnsi="Cambria Math"/>
                  <w:i/>
                  <w:lang w:val="en-US"/>
                </w:rPr>
              </m:ctrlPr>
            </m:dPr>
            <m:e>
              <m:r>
                <w:rPr>
                  <w:rFonts w:ascii="Cambria Math" w:hAnsi="Cambria Math"/>
                  <w:lang w:val="en-US"/>
                </w:rPr>
                <m:t>Vector of DefaultRate TTC</m:t>
              </m:r>
            </m:e>
          </m:d>
          <m:r>
            <w:rPr>
              <w:rFonts w:ascii="Cambria Math" w:hAnsi="Cambria Math"/>
              <w:lang w:val="en-US"/>
            </w:rPr>
            <m:t xml:space="preserve"> </m:t>
          </m:r>
        </m:oMath>
      </m:oMathPara>
    </w:p>
    <w:p w:rsidR="009C25AB" w:rsidRDefault="009C25AB" w:rsidP="007A2B34">
      <w:pPr>
        <w:jc w:val="both"/>
        <w:rPr>
          <w:lang w:val="en-US"/>
        </w:rPr>
      </w:pPr>
      <w:r>
        <w:rPr>
          <w:lang w:val="en-US"/>
        </w:rPr>
        <w:t xml:space="preserve">Note that the 2Y marginal default rate is chosen over the 2Y cumulated default rate, because the first depends only on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mig</m:t>
            </m:r>
          </m:sub>
        </m:sSub>
      </m:oMath>
      <w:r>
        <w:rPr>
          <w:lang w:val="en-US"/>
        </w:rPr>
        <w:t xml:space="preserve"> whereas the last depends on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mig</m:t>
            </m:r>
          </m:sub>
        </m:sSub>
      </m:oMath>
      <w:r>
        <w:rPr>
          <w:lang w:val="en-US"/>
        </w:rPr>
        <w:t xml:space="preserve"> </w:t>
      </w:r>
      <w:proofErr w:type="gramStart"/>
      <w:r>
        <w:rPr>
          <w:lang w:val="en-US"/>
        </w:rPr>
        <w:t xml:space="preserve">and </w:t>
      </w:r>
      <w:proofErr w:type="gramEnd"/>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D</m:t>
            </m:r>
          </m:sub>
        </m:sSub>
      </m:oMath>
      <w:r>
        <w:rPr>
          <w:lang w:val="en-US"/>
        </w:rPr>
        <w:t xml:space="preserve">. The 2Y marginal default measure being a pure consequence of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mig</m:t>
            </m:r>
          </m:sub>
        </m:sSub>
      </m:oMath>
      <w:r>
        <w:rPr>
          <w:lang w:val="en-US"/>
        </w:rPr>
        <w:t xml:space="preserve"> is an indicator of the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mig</m:t>
            </m:r>
          </m:sub>
        </m:sSub>
        <m:r>
          <w:rPr>
            <w:rFonts w:ascii="Cambria Math" w:hAnsi="Cambria Math"/>
            <w:lang w:val="en-US"/>
          </w:rPr>
          <m:t xml:space="preserve"> </m:t>
        </m:r>
      </m:oMath>
      <w:r>
        <w:rPr>
          <w:lang w:val="en-US"/>
        </w:rPr>
        <w:t xml:space="preserve">impact. </w:t>
      </w:r>
    </w:p>
    <w:p w:rsidR="007A2B34" w:rsidRDefault="007A2B34" w:rsidP="007A2B34">
      <w:pPr>
        <w:jc w:val="both"/>
        <w:rPr>
          <w:lang w:val="en-US"/>
        </w:rPr>
      </w:pPr>
      <w:r>
        <w:rPr>
          <w:lang w:val="en-US"/>
        </w:rPr>
        <w:t xml:space="preserve">It is expected for this 2 years </w:t>
      </w:r>
      <w:r w:rsidR="00F61C08">
        <w:rPr>
          <w:lang w:val="en-US"/>
        </w:rPr>
        <w:t xml:space="preserve">marginal </w:t>
      </w:r>
      <w:r>
        <w:rPr>
          <w:lang w:val="en-US"/>
        </w:rPr>
        <w:t>default rate from PIT matrix to be close from the one for Model matrix. Those rates have been calculated for each generation an each norm. The following table shows the average difference by generation between those two rates. The first column is a difference rating by rating</w:t>
      </w:r>
      <w:r>
        <w:rPr>
          <w:rStyle w:val="Appelnotedebasdep"/>
          <w:lang w:val="en-US"/>
        </w:rPr>
        <w:footnoteReference w:id="2"/>
      </w:r>
      <w:r>
        <w:rPr>
          <w:lang w:val="en-US"/>
        </w:rPr>
        <w:t xml:space="preserve"> and the second column a difference of the sum of the default rating for all ratings</w:t>
      </w:r>
      <w:r>
        <w:rPr>
          <w:rStyle w:val="Appelnotedebasdep"/>
          <w:lang w:val="en-US"/>
        </w:rPr>
        <w:footnoteReference w:id="3"/>
      </w:r>
      <w:r>
        <w:rPr>
          <w:lang w:val="en-US"/>
        </w:rPr>
        <w:t xml:space="preserve">. </w:t>
      </w:r>
    </w:p>
    <w:p w:rsidR="007A2B34" w:rsidRDefault="007A2B34" w:rsidP="007A2B34">
      <w:pPr>
        <w:jc w:val="both"/>
        <w:rPr>
          <w:lang w:val="en-US"/>
        </w:rPr>
      </w:pPr>
    </w:p>
    <w:tbl>
      <w:tblPr>
        <w:tblW w:w="9436" w:type="dxa"/>
        <w:tblInd w:w="55" w:type="dxa"/>
        <w:tblCellMar>
          <w:left w:w="70" w:type="dxa"/>
          <w:right w:w="70" w:type="dxa"/>
        </w:tblCellMar>
        <w:tblLook w:val="04A0" w:firstRow="1" w:lastRow="0" w:firstColumn="1" w:lastColumn="0" w:noHBand="0" w:noVBand="1"/>
      </w:tblPr>
      <w:tblGrid>
        <w:gridCol w:w="1012"/>
        <w:gridCol w:w="2208"/>
        <w:gridCol w:w="2004"/>
        <w:gridCol w:w="2208"/>
        <w:gridCol w:w="2004"/>
      </w:tblGrid>
      <w:tr w:rsidR="00F000B8" w:rsidRPr="004E3B85" w:rsidTr="006E5B0B">
        <w:trPr>
          <w:trHeight w:val="315"/>
        </w:trPr>
        <w:tc>
          <w:tcPr>
            <w:tcW w:w="1012" w:type="dxa"/>
            <w:tcBorders>
              <w:top w:val="nil"/>
              <w:left w:val="nil"/>
              <w:bottom w:val="nil"/>
              <w:right w:val="nil"/>
            </w:tcBorders>
            <w:shd w:val="clear" w:color="auto" w:fill="auto"/>
            <w:noWrap/>
            <w:vAlign w:val="bottom"/>
            <w:hideMark/>
          </w:tcPr>
          <w:p w:rsidR="00F000B8" w:rsidRPr="00CD6648" w:rsidRDefault="00F000B8" w:rsidP="006E5B0B">
            <w:pPr>
              <w:spacing w:after="0" w:line="240" w:lineRule="auto"/>
              <w:rPr>
                <w:rFonts w:ascii="Calibri" w:hAnsi="Calibri"/>
                <w:color w:val="000000"/>
                <w:sz w:val="22"/>
                <w:lang w:val="en-US"/>
              </w:rPr>
            </w:pPr>
          </w:p>
        </w:tc>
        <w:tc>
          <w:tcPr>
            <w:tcW w:w="4212" w:type="dxa"/>
            <w:gridSpan w:val="2"/>
            <w:tcBorders>
              <w:top w:val="single" w:sz="8" w:space="0" w:color="auto"/>
              <w:left w:val="single" w:sz="8" w:space="0" w:color="auto"/>
              <w:bottom w:val="single" w:sz="8" w:space="0" w:color="auto"/>
              <w:right w:val="single" w:sz="8" w:space="0" w:color="000000"/>
            </w:tcBorders>
            <w:shd w:val="clear" w:color="000000" w:fill="95B3D7"/>
            <w:noWrap/>
            <w:vAlign w:val="bottom"/>
            <w:hideMark/>
          </w:tcPr>
          <w:p w:rsidR="00F000B8" w:rsidRPr="00CD6648" w:rsidRDefault="00F000B8" w:rsidP="006E5B0B">
            <w:pPr>
              <w:spacing w:after="0" w:line="240" w:lineRule="auto"/>
              <w:jc w:val="center"/>
              <w:rPr>
                <w:rFonts w:ascii="Calibri" w:hAnsi="Calibri"/>
                <w:b/>
                <w:bCs/>
                <w:color w:val="000000"/>
                <w:sz w:val="22"/>
              </w:rPr>
            </w:pPr>
            <w:r w:rsidRPr="00CD6648">
              <w:rPr>
                <w:rFonts w:ascii="Calibri" w:hAnsi="Calibri"/>
                <w:b/>
                <w:bCs/>
                <w:color w:val="000000"/>
                <w:sz w:val="22"/>
              </w:rPr>
              <w:t>IF</w:t>
            </w:r>
          </w:p>
        </w:tc>
        <w:tc>
          <w:tcPr>
            <w:tcW w:w="4212" w:type="dxa"/>
            <w:gridSpan w:val="2"/>
            <w:tcBorders>
              <w:top w:val="single" w:sz="8" w:space="0" w:color="auto"/>
              <w:left w:val="nil"/>
              <w:bottom w:val="single" w:sz="8" w:space="0" w:color="auto"/>
              <w:right w:val="single" w:sz="8" w:space="0" w:color="000000"/>
            </w:tcBorders>
            <w:shd w:val="clear" w:color="000000" w:fill="95B3D7"/>
            <w:noWrap/>
            <w:vAlign w:val="bottom"/>
            <w:hideMark/>
          </w:tcPr>
          <w:p w:rsidR="00F000B8" w:rsidRPr="00CD6648" w:rsidRDefault="00F000B8" w:rsidP="006E5B0B">
            <w:pPr>
              <w:spacing w:after="0" w:line="240" w:lineRule="auto"/>
              <w:jc w:val="center"/>
              <w:rPr>
                <w:rFonts w:ascii="Calibri" w:hAnsi="Calibri"/>
                <w:b/>
                <w:bCs/>
                <w:color w:val="000000"/>
                <w:sz w:val="22"/>
              </w:rPr>
            </w:pPr>
            <w:proofErr w:type="spellStart"/>
            <w:r w:rsidRPr="00CD6648">
              <w:rPr>
                <w:rFonts w:ascii="Calibri" w:hAnsi="Calibri"/>
                <w:b/>
                <w:bCs/>
                <w:color w:val="000000"/>
                <w:sz w:val="22"/>
              </w:rPr>
              <w:t>Corporates</w:t>
            </w:r>
            <w:proofErr w:type="spellEnd"/>
          </w:p>
        </w:tc>
      </w:tr>
      <w:tr w:rsidR="00F000B8" w:rsidRPr="004E3B85" w:rsidTr="006E5B0B">
        <w:trPr>
          <w:trHeight w:val="315"/>
        </w:trPr>
        <w:tc>
          <w:tcPr>
            <w:tcW w:w="1012" w:type="dxa"/>
            <w:tcBorders>
              <w:top w:val="nil"/>
              <w:left w:val="nil"/>
              <w:bottom w:val="nil"/>
              <w:right w:val="nil"/>
            </w:tcBorders>
            <w:shd w:val="clear" w:color="auto" w:fill="auto"/>
            <w:noWrap/>
            <w:vAlign w:val="bottom"/>
            <w:hideMark/>
          </w:tcPr>
          <w:p w:rsidR="00F000B8" w:rsidRPr="00CD6648" w:rsidRDefault="00F000B8" w:rsidP="006E5B0B">
            <w:pPr>
              <w:spacing w:after="0" w:line="240" w:lineRule="auto"/>
              <w:rPr>
                <w:rFonts w:ascii="Calibri" w:hAnsi="Calibri"/>
                <w:color w:val="000000"/>
                <w:sz w:val="22"/>
              </w:rPr>
            </w:pPr>
          </w:p>
        </w:tc>
        <w:tc>
          <w:tcPr>
            <w:tcW w:w="2208" w:type="dxa"/>
            <w:tcBorders>
              <w:top w:val="nil"/>
              <w:left w:val="single" w:sz="8" w:space="0" w:color="auto"/>
              <w:bottom w:val="single" w:sz="8" w:space="0" w:color="auto"/>
              <w:right w:val="single" w:sz="8" w:space="0" w:color="auto"/>
            </w:tcBorders>
            <w:shd w:val="clear" w:color="000000" w:fill="95B3D7"/>
            <w:noWrap/>
            <w:vAlign w:val="bottom"/>
            <w:hideMark/>
          </w:tcPr>
          <w:p w:rsidR="00F000B8" w:rsidRPr="00CD6648" w:rsidRDefault="00F000B8" w:rsidP="006E5B0B">
            <w:pPr>
              <w:spacing w:after="0" w:line="240" w:lineRule="auto"/>
              <w:jc w:val="center"/>
              <w:rPr>
                <w:rFonts w:ascii="Calibri" w:hAnsi="Calibri"/>
                <w:b/>
                <w:bCs/>
                <w:color w:val="000000"/>
                <w:sz w:val="22"/>
              </w:rPr>
            </w:pPr>
            <w:proofErr w:type="spellStart"/>
            <w:r w:rsidRPr="00CD6648">
              <w:rPr>
                <w:rFonts w:ascii="Calibri" w:hAnsi="Calibri"/>
                <w:b/>
                <w:bCs/>
                <w:color w:val="000000"/>
                <w:sz w:val="22"/>
              </w:rPr>
              <w:t>Average</w:t>
            </w:r>
            <w:proofErr w:type="spellEnd"/>
            <w:r w:rsidRPr="00CD6648">
              <w:rPr>
                <w:rFonts w:ascii="Calibri" w:hAnsi="Calibri"/>
                <w:b/>
                <w:bCs/>
                <w:color w:val="000000"/>
                <w:sz w:val="22"/>
              </w:rPr>
              <w:t xml:space="preserve"> </w:t>
            </w:r>
            <w:proofErr w:type="spellStart"/>
            <w:r w:rsidRPr="00CD6648">
              <w:rPr>
                <w:rFonts w:ascii="Calibri" w:hAnsi="Calibri"/>
                <w:b/>
                <w:bCs/>
                <w:color w:val="000000"/>
                <w:sz w:val="22"/>
              </w:rPr>
              <w:t>difference</w:t>
            </w:r>
            <w:proofErr w:type="spellEnd"/>
            <w:r w:rsidRPr="00CD6648">
              <w:rPr>
                <w:rFonts w:ascii="Calibri" w:hAnsi="Calibri"/>
                <w:b/>
                <w:bCs/>
                <w:color w:val="000000"/>
                <w:sz w:val="22"/>
              </w:rPr>
              <w:t xml:space="preserve"> by rating</w:t>
            </w:r>
          </w:p>
        </w:tc>
        <w:tc>
          <w:tcPr>
            <w:tcW w:w="2004" w:type="dxa"/>
            <w:tcBorders>
              <w:top w:val="nil"/>
              <w:left w:val="nil"/>
              <w:bottom w:val="single" w:sz="8" w:space="0" w:color="auto"/>
              <w:right w:val="single" w:sz="8" w:space="0" w:color="auto"/>
            </w:tcBorders>
            <w:shd w:val="clear" w:color="000000" w:fill="95B3D7"/>
            <w:noWrap/>
            <w:vAlign w:val="bottom"/>
            <w:hideMark/>
          </w:tcPr>
          <w:p w:rsidR="00F000B8" w:rsidRPr="00CD6648" w:rsidRDefault="00F000B8" w:rsidP="006E5B0B">
            <w:pPr>
              <w:spacing w:after="0" w:line="240" w:lineRule="auto"/>
              <w:jc w:val="center"/>
              <w:rPr>
                <w:rFonts w:ascii="Calibri" w:hAnsi="Calibri"/>
                <w:b/>
                <w:bCs/>
                <w:color w:val="000000"/>
                <w:sz w:val="22"/>
              </w:rPr>
            </w:pPr>
            <w:r w:rsidRPr="00CD6648">
              <w:rPr>
                <w:rFonts w:ascii="Calibri" w:hAnsi="Calibri"/>
                <w:b/>
                <w:bCs/>
                <w:color w:val="000000"/>
                <w:sz w:val="22"/>
              </w:rPr>
              <w:t xml:space="preserve">Global </w:t>
            </w:r>
            <w:proofErr w:type="spellStart"/>
            <w:r w:rsidRPr="00CD6648">
              <w:rPr>
                <w:rFonts w:ascii="Calibri" w:hAnsi="Calibri"/>
                <w:b/>
                <w:bCs/>
                <w:color w:val="000000"/>
                <w:sz w:val="22"/>
              </w:rPr>
              <w:t>average</w:t>
            </w:r>
            <w:proofErr w:type="spellEnd"/>
            <w:r w:rsidRPr="00CD6648">
              <w:rPr>
                <w:rFonts w:ascii="Calibri" w:hAnsi="Calibri"/>
                <w:b/>
                <w:bCs/>
                <w:color w:val="000000"/>
                <w:sz w:val="22"/>
              </w:rPr>
              <w:t xml:space="preserve"> </w:t>
            </w:r>
            <w:proofErr w:type="spellStart"/>
            <w:r w:rsidRPr="00CD6648">
              <w:rPr>
                <w:rFonts w:ascii="Calibri" w:hAnsi="Calibri"/>
                <w:b/>
                <w:bCs/>
                <w:color w:val="000000"/>
                <w:sz w:val="22"/>
              </w:rPr>
              <w:t>difference</w:t>
            </w:r>
            <w:proofErr w:type="spellEnd"/>
          </w:p>
        </w:tc>
        <w:tc>
          <w:tcPr>
            <w:tcW w:w="2208" w:type="dxa"/>
            <w:tcBorders>
              <w:top w:val="nil"/>
              <w:left w:val="nil"/>
              <w:bottom w:val="single" w:sz="8" w:space="0" w:color="auto"/>
              <w:right w:val="single" w:sz="8" w:space="0" w:color="auto"/>
            </w:tcBorders>
            <w:shd w:val="clear" w:color="000000" w:fill="95B3D7"/>
            <w:noWrap/>
            <w:vAlign w:val="center"/>
            <w:hideMark/>
          </w:tcPr>
          <w:p w:rsidR="00F000B8" w:rsidRPr="004E3B85" w:rsidRDefault="00F000B8" w:rsidP="006E5B0B">
            <w:pPr>
              <w:spacing w:after="0" w:line="240" w:lineRule="auto"/>
              <w:jc w:val="center"/>
              <w:rPr>
                <w:rFonts w:ascii="Calibri" w:hAnsi="Calibri"/>
                <w:b/>
                <w:bCs/>
                <w:color w:val="000000"/>
                <w:sz w:val="22"/>
              </w:rPr>
            </w:pPr>
            <w:proofErr w:type="spellStart"/>
            <w:r w:rsidRPr="004E3B85">
              <w:rPr>
                <w:rFonts w:ascii="Calibri" w:hAnsi="Calibri"/>
                <w:b/>
                <w:bCs/>
                <w:color w:val="000000"/>
                <w:sz w:val="22"/>
              </w:rPr>
              <w:t>Average</w:t>
            </w:r>
            <w:proofErr w:type="spellEnd"/>
            <w:r w:rsidRPr="004E3B85">
              <w:rPr>
                <w:rFonts w:ascii="Calibri" w:hAnsi="Calibri"/>
                <w:b/>
                <w:bCs/>
                <w:color w:val="000000"/>
                <w:sz w:val="22"/>
              </w:rPr>
              <w:t xml:space="preserve"> </w:t>
            </w:r>
            <w:proofErr w:type="spellStart"/>
            <w:r w:rsidRPr="004E3B85">
              <w:rPr>
                <w:rFonts w:ascii="Calibri" w:hAnsi="Calibri"/>
                <w:b/>
                <w:bCs/>
                <w:color w:val="000000"/>
                <w:sz w:val="22"/>
              </w:rPr>
              <w:t>difference</w:t>
            </w:r>
            <w:proofErr w:type="spellEnd"/>
            <w:r w:rsidRPr="004E3B85">
              <w:rPr>
                <w:rFonts w:ascii="Calibri" w:hAnsi="Calibri"/>
                <w:b/>
                <w:bCs/>
                <w:color w:val="000000"/>
                <w:sz w:val="22"/>
              </w:rPr>
              <w:t xml:space="preserve"> by rating</w:t>
            </w:r>
          </w:p>
        </w:tc>
        <w:tc>
          <w:tcPr>
            <w:tcW w:w="2004" w:type="dxa"/>
            <w:tcBorders>
              <w:top w:val="nil"/>
              <w:left w:val="nil"/>
              <w:bottom w:val="single" w:sz="8" w:space="0" w:color="auto"/>
              <w:right w:val="single" w:sz="8" w:space="0" w:color="auto"/>
            </w:tcBorders>
            <w:shd w:val="clear" w:color="000000" w:fill="95B3D7"/>
            <w:noWrap/>
            <w:vAlign w:val="center"/>
            <w:hideMark/>
          </w:tcPr>
          <w:p w:rsidR="00F000B8" w:rsidRPr="004E3B85" w:rsidRDefault="00F000B8" w:rsidP="006E5B0B">
            <w:pPr>
              <w:spacing w:after="0" w:line="240" w:lineRule="auto"/>
              <w:jc w:val="center"/>
              <w:rPr>
                <w:rFonts w:ascii="Calibri" w:hAnsi="Calibri"/>
                <w:b/>
                <w:bCs/>
                <w:color w:val="000000"/>
                <w:sz w:val="22"/>
              </w:rPr>
            </w:pPr>
            <w:r w:rsidRPr="004E3B85">
              <w:rPr>
                <w:rFonts w:ascii="Calibri" w:hAnsi="Calibri"/>
                <w:b/>
                <w:bCs/>
                <w:color w:val="000000"/>
                <w:sz w:val="22"/>
              </w:rPr>
              <w:t xml:space="preserve">Global </w:t>
            </w:r>
            <w:proofErr w:type="spellStart"/>
            <w:r w:rsidRPr="004E3B85">
              <w:rPr>
                <w:rFonts w:ascii="Calibri" w:hAnsi="Calibri"/>
                <w:b/>
                <w:bCs/>
                <w:color w:val="000000"/>
                <w:sz w:val="22"/>
              </w:rPr>
              <w:t>average</w:t>
            </w:r>
            <w:proofErr w:type="spellEnd"/>
            <w:r w:rsidRPr="004E3B85">
              <w:rPr>
                <w:rFonts w:ascii="Calibri" w:hAnsi="Calibri"/>
                <w:b/>
                <w:bCs/>
                <w:color w:val="000000"/>
                <w:sz w:val="22"/>
              </w:rPr>
              <w:t xml:space="preserve"> </w:t>
            </w:r>
            <w:proofErr w:type="spellStart"/>
            <w:r w:rsidRPr="004E3B85">
              <w:rPr>
                <w:rFonts w:ascii="Calibri" w:hAnsi="Calibri"/>
                <w:b/>
                <w:bCs/>
                <w:color w:val="000000"/>
                <w:sz w:val="22"/>
              </w:rPr>
              <w:t>difference</w:t>
            </w:r>
            <w:proofErr w:type="spellEnd"/>
          </w:p>
        </w:tc>
      </w:tr>
      <w:tr w:rsidR="00A3338A" w:rsidRPr="004E3B85" w:rsidTr="006E5B0B">
        <w:trPr>
          <w:trHeight w:val="315"/>
        </w:trPr>
        <w:tc>
          <w:tcPr>
            <w:tcW w:w="1012" w:type="dxa"/>
            <w:tcBorders>
              <w:top w:val="single" w:sz="8" w:space="0" w:color="auto"/>
              <w:left w:val="single" w:sz="8" w:space="0" w:color="auto"/>
              <w:bottom w:val="single" w:sz="8" w:space="0" w:color="auto"/>
              <w:right w:val="single" w:sz="8" w:space="0" w:color="auto"/>
            </w:tcBorders>
            <w:shd w:val="clear" w:color="000000" w:fill="95B3D7"/>
            <w:noWrap/>
            <w:vAlign w:val="center"/>
            <w:hideMark/>
          </w:tcPr>
          <w:p w:rsidR="00A3338A" w:rsidRPr="004E3B85" w:rsidRDefault="00A3338A" w:rsidP="006E5B0B">
            <w:pPr>
              <w:spacing w:after="0" w:line="240" w:lineRule="auto"/>
              <w:jc w:val="center"/>
              <w:rPr>
                <w:rFonts w:ascii="Calibri" w:hAnsi="Calibri"/>
                <w:b/>
                <w:color w:val="000000"/>
                <w:sz w:val="22"/>
              </w:rPr>
            </w:pPr>
            <w:r w:rsidRPr="004E3B85">
              <w:rPr>
                <w:rFonts w:ascii="Calibri" w:hAnsi="Calibri"/>
                <w:b/>
                <w:color w:val="000000"/>
                <w:sz w:val="22"/>
              </w:rPr>
              <w:t>ML1</w:t>
            </w:r>
          </w:p>
        </w:tc>
        <w:tc>
          <w:tcPr>
            <w:tcW w:w="2208" w:type="dxa"/>
            <w:tcBorders>
              <w:top w:val="single" w:sz="8" w:space="0" w:color="auto"/>
              <w:left w:val="single" w:sz="8" w:space="0" w:color="auto"/>
              <w:bottom w:val="single" w:sz="8" w:space="0" w:color="auto"/>
              <w:right w:val="single" w:sz="8" w:space="0" w:color="auto"/>
            </w:tcBorders>
            <w:shd w:val="clear" w:color="000000" w:fill="B1D47F"/>
            <w:noWrap/>
            <w:vAlign w:val="center"/>
            <w:hideMark/>
          </w:tcPr>
          <w:p w:rsidR="00A3338A" w:rsidRDefault="00A3338A" w:rsidP="006E5B0B">
            <w:pPr>
              <w:spacing w:line="240" w:lineRule="auto"/>
              <w:jc w:val="center"/>
              <w:rPr>
                <w:rFonts w:ascii="Calibri" w:hAnsi="Calibri"/>
                <w:color w:val="000000"/>
                <w:sz w:val="22"/>
              </w:rPr>
            </w:pPr>
            <w:r>
              <w:rPr>
                <w:rFonts w:ascii="Calibri" w:hAnsi="Calibri"/>
                <w:color w:val="000000"/>
                <w:sz w:val="22"/>
              </w:rPr>
              <w:t>0.0022%</w:t>
            </w:r>
          </w:p>
        </w:tc>
        <w:tc>
          <w:tcPr>
            <w:tcW w:w="2004" w:type="dxa"/>
            <w:tcBorders>
              <w:top w:val="single" w:sz="8" w:space="0" w:color="auto"/>
              <w:left w:val="single" w:sz="8" w:space="0" w:color="auto"/>
              <w:bottom w:val="single" w:sz="8" w:space="0" w:color="auto"/>
              <w:right w:val="single" w:sz="8" w:space="0" w:color="auto"/>
            </w:tcBorders>
            <w:shd w:val="clear" w:color="000000" w:fill="CDDC81"/>
            <w:noWrap/>
            <w:vAlign w:val="bottom"/>
            <w:hideMark/>
          </w:tcPr>
          <w:p w:rsidR="00A3338A" w:rsidRDefault="00A3338A" w:rsidP="006E5B0B">
            <w:pPr>
              <w:jc w:val="center"/>
              <w:rPr>
                <w:rFonts w:ascii="Calibri" w:hAnsi="Calibri"/>
                <w:color w:val="000000"/>
                <w:sz w:val="22"/>
              </w:rPr>
            </w:pPr>
            <w:r>
              <w:rPr>
                <w:rFonts w:ascii="Calibri" w:hAnsi="Calibri"/>
                <w:color w:val="000000"/>
                <w:sz w:val="22"/>
              </w:rPr>
              <w:t>0,00087%</w:t>
            </w:r>
          </w:p>
        </w:tc>
        <w:tc>
          <w:tcPr>
            <w:tcW w:w="2208" w:type="dxa"/>
            <w:tcBorders>
              <w:top w:val="single" w:sz="8" w:space="0" w:color="auto"/>
              <w:left w:val="single" w:sz="8" w:space="0" w:color="auto"/>
              <w:bottom w:val="single" w:sz="8" w:space="0" w:color="auto"/>
              <w:right w:val="single" w:sz="8" w:space="0" w:color="auto"/>
            </w:tcBorders>
            <w:shd w:val="clear" w:color="000000" w:fill="B9D67F"/>
            <w:noWrap/>
            <w:vAlign w:val="center"/>
            <w:hideMark/>
          </w:tcPr>
          <w:p w:rsidR="00A3338A" w:rsidRPr="004E3B85" w:rsidRDefault="00A3338A" w:rsidP="006E5B0B">
            <w:pPr>
              <w:spacing w:after="0" w:line="240" w:lineRule="auto"/>
              <w:jc w:val="center"/>
              <w:rPr>
                <w:rFonts w:ascii="Calibri" w:hAnsi="Calibri"/>
                <w:color w:val="000000"/>
                <w:sz w:val="22"/>
              </w:rPr>
            </w:pPr>
            <w:r w:rsidRPr="004E3B85">
              <w:rPr>
                <w:rFonts w:ascii="Calibri" w:hAnsi="Calibri"/>
                <w:color w:val="000000"/>
                <w:sz w:val="22"/>
              </w:rPr>
              <w:t>0,0021%</w:t>
            </w:r>
          </w:p>
        </w:tc>
        <w:tc>
          <w:tcPr>
            <w:tcW w:w="2004" w:type="dxa"/>
            <w:tcBorders>
              <w:top w:val="single" w:sz="8" w:space="0" w:color="auto"/>
              <w:left w:val="single" w:sz="8" w:space="0" w:color="auto"/>
              <w:bottom w:val="single" w:sz="8" w:space="0" w:color="auto"/>
              <w:right w:val="single" w:sz="8" w:space="0" w:color="auto"/>
            </w:tcBorders>
            <w:shd w:val="clear" w:color="000000" w:fill="C6DA80"/>
            <w:noWrap/>
            <w:vAlign w:val="center"/>
            <w:hideMark/>
          </w:tcPr>
          <w:p w:rsidR="00A3338A" w:rsidRPr="004E3B85" w:rsidRDefault="00A3338A" w:rsidP="006E5B0B">
            <w:pPr>
              <w:spacing w:after="0" w:line="240" w:lineRule="auto"/>
              <w:jc w:val="center"/>
              <w:rPr>
                <w:rFonts w:ascii="Calibri" w:hAnsi="Calibri"/>
                <w:color w:val="000000"/>
                <w:sz w:val="22"/>
              </w:rPr>
            </w:pPr>
            <w:r w:rsidRPr="004E3B85">
              <w:rPr>
                <w:rFonts w:ascii="Calibri" w:hAnsi="Calibri"/>
                <w:color w:val="000000"/>
                <w:sz w:val="22"/>
              </w:rPr>
              <w:t>0,0105%</w:t>
            </w:r>
          </w:p>
        </w:tc>
      </w:tr>
      <w:tr w:rsidR="00A3338A" w:rsidRPr="004E3B85" w:rsidTr="006E5B0B">
        <w:trPr>
          <w:trHeight w:val="315"/>
        </w:trPr>
        <w:tc>
          <w:tcPr>
            <w:tcW w:w="1012" w:type="dxa"/>
            <w:tcBorders>
              <w:top w:val="nil"/>
              <w:left w:val="single" w:sz="8" w:space="0" w:color="auto"/>
              <w:bottom w:val="single" w:sz="8" w:space="0" w:color="auto"/>
              <w:right w:val="single" w:sz="8" w:space="0" w:color="auto"/>
            </w:tcBorders>
            <w:shd w:val="clear" w:color="000000" w:fill="95B3D7"/>
            <w:noWrap/>
            <w:vAlign w:val="center"/>
            <w:hideMark/>
          </w:tcPr>
          <w:p w:rsidR="00A3338A" w:rsidRPr="004E3B85" w:rsidRDefault="00A3338A" w:rsidP="006E5B0B">
            <w:pPr>
              <w:spacing w:after="0" w:line="240" w:lineRule="auto"/>
              <w:jc w:val="center"/>
              <w:rPr>
                <w:rFonts w:ascii="Calibri" w:hAnsi="Calibri"/>
                <w:b/>
                <w:color w:val="000000"/>
                <w:sz w:val="22"/>
              </w:rPr>
            </w:pPr>
            <w:r w:rsidRPr="004E3B85">
              <w:rPr>
                <w:rFonts w:ascii="Calibri" w:hAnsi="Calibri"/>
                <w:b/>
                <w:color w:val="000000"/>
                <w:sz w:val="22"/>
              </w:rPr>
              <w:t>ML2</w:t>
            </w:r>
          </w:p>
        </w:tc>
        <w:tc>
          <w:tcPr>
            <w:tcW w:w="2208" w:type="dxa"/>
            <w:tcBorders>
              <w:top w:val="nil"/>
              <w:left w:val="single" w:sz="8" w:space="0" w:color="auto"/>
              <w:bottom w:val="single" w:sz="8" w:space="0" w:color="auto"/>
              <w:right w:val="single" w:sz="8" w:space="0" w:color="auto"/>
            </w:tcBorders>
            <w:shd w:val="clear" w:color="000000" w:fill="FFE884"/>
            <w:noWrap/>
            <w:vAlign w:val="center"/>
            <w:hideMark/>
          </w:tcPr>
          <w:p w:rsidR="00A3338A" w:rsidRDefault="00A3338A" w:rsidP="006E5B0B">
            <w:pPr>
              <w:spacing w:line="240" w:lineRule="auto"/>
              <w:jc w:val="center"/>
              <w:rPr>
                <w:rFonts w:ascii="Calibri" w:hAnsi="Calibri"/>
                <w:color w:val="000000"/>
                <w:sz w:val="22"/>
              </w:rPr>
            </w:pPr>
            <w:r>
              <w:rPr>
                <w:rFonts w:ascii="Calibri" w:hAnsi="Calibri"/>
                <w:color w:val="000000"/>
                <w:sz w:val="22"/>
              </w:rPr>
              <w:t>0.0024%</w:t>
            </w:r>
          </w:p>
        </w:tc>
        <w:tc>
          <w:tcPr>
            <w:tcW w:w="2004" w:type="dxa"/>
            <w:tcBorders>
              <w:top w:val="nil"/>
              <w:left w:val="single" w:sz="8" w:space="0" w:color="auto"/>
              <w:bottom w:val="single" w:sz="8" w:space="0" w:color="auto"/>
              <w:right w:val="single" w:sz="8" w:space="0" w:color="auto"/>
            </w:tcBorders>
            <w:shd w:val="clear" w:color="000000" w:fill="F3E783"/>
            <w:noWrap/>
            <w:vAlign w:val="bottom"/>
            <w:hideMark/>
          </w:tcPr>
          <w:p w:rsidR="00A3338A" w:rsidRDefault="00A3338A" w:rsidP="006E5B0B">
            <w:pPr>
              <w:jc w:val="center"/>
              <w:rPr>
                <w:rFonts w:ascii="Calibri" w:hAnsi="Calibri"/>
                <w:color w:val="000000"/>
                <w:sz w:val="22"/>
              </w:rPr>
            </w:pPr>
            <w:r>
              <w:rPr>
                <w:rFonts w:ascii="Calibri" w:hAnsi="Calibri"/>
                <w:color w:val="000000"/>
                <w:sz w:val="22"/>
              </w:rPr>
              <w:t>0,00105%</w:t>
            </w:r>
          </w:p>
        </w:tc>
        <w:tc>
          <w:tcPr>
            <w:tcW w:w="2208" w:type="dxa"/>
            <w:tcBorders>
              <w:top w:val="nil"/>
              <w:left w:val="single" w:sz="8" w:space="0" w:color="auto"/>
              <w:bottom w:val="single" w:sz="8" w:space="0" w:color="auto"/>
              <w:right w:val="single" w:sz="8" w:space="0" w:color="auto"/>
            </w:tcBorders>
            <w:shd w:val="clear" w:color="000000" w:fill="FFE784"/>
            <w:noWrap/>
            <w:vAlign w:val="center"/>
            <w:hideMark/>
          </w:tcPr>
          <w:p w:rsidR="00A3338A" w:rsidRPr="004E3B85" w:rsidRDefault="00A3338A" w:rsidP="006E5B0B">
            <w:pPr>
              <w:spacing w:after="0" w:line="240" w:lineRule="auto"/>
              <w:jc w:val="center"/>
              <w:rPr>
                <w:rFonts w:ascii="Calibri" w:hAnsi="Calibri"/>
                <w:color w:val="000000"/>
                <w:sz w:val="22"/>
              </w:rPr>
            </w:pPr>
            <w:r w:rsidRPr="004E3B85">
              <w:rPr>
                <w:rFonts w:ascii="Calibri" w:hAnsi="Calibri"/>
                <w:color w:val="000000"/>
                <w:sz w:val="22"/>
              </w:rPr>
              <w:t>0,0024%</w:t>
            </w:r>
          </w:p>
        </w:tc>
        <w:tc>
          <w:tcPr>
            <w:tcW w:w="2004" w:type="dxa"/>
            <w:tcBorders>
              <w:top w:val="nil"/>
              <w:left w:val="single" w:sz="8" w:space="0" w:color="auto"/>
              <w:bottom w:val="single" w:sz="8" w:space="0" w:color="auto"/>
              <w:right w:val="single" w:sz="8" w:space="0" w:color="auto"/>
            </w:tcBorders>
            <w:shd w:val="clear" w:color="000000" w:fill="F8E883"/>
            <w:noWrap/>
            <w:vAlign w:val="center"/>
            <w:hideMark/>
          </w:tcPr>
          <w:p w:rsidR="00A3338A" w:rsidRPr="004E3B85" w:rsidRDefault="00A3338A" w:rsidP="006E5B0B">
            <w:pPr>
              <w:spacing w:after="0" w:line="240" w:lineRule="auto"/>
              <w:jc w:val="center"/>
              <w:rPr>
                <w:rFonts w:ascii="Calibri" w:hAnsi="Calibri"/>
                <w:color w:val="000000"/>
                <w:sz w:val="22"/>
              </w:rPr>
            </w:pPr>
            <w:r w:rsidRPr="004E3B85">
              <w:rPr>
                <w:rFonts w:ascii="Calibri" w:hAnsi="Calibri"/>
                <w:color w:val="000000"/>
                <w:sz w:val="22"/>
              </w:rPr>
              <w:t>0,0132%</w:t>
            </w:r>
          </w:p>
        </w:tc>
      </w:tr>
      <w:tr w:rsidR="00A3338A" w:rsidRPr="004E3B85" w:rsidTr="006E5B0B">
        <w:trPr>
          <w:trHeight w:val="315"/>
        </w:trPr>
        <w:tc>
          <w:tcPr>
            <w:tcW w:w="1012" w:type="dxa"/>
            <w:tcBorders>
              <w:top w:val="nil"/>
              <w:left w:val="single" w:sz="8" w:space="0" w:color="auto"/>
              <w:bottom w:val="single" w:sz="8" w:space="0" w:color="auto"/>
              <w:right w:val="single" w:sz="8" w:space="0" w:color="auto"/>
            </w:tcBorders>
            <w:shd w:val="clear" w:color="000000" w:fill="95B3D7"/>
            <w:noWrap/>
            <w:vAlign w:val="center"/>
            <w:hideMark/>
          </w:tcPr>
          <w:p w:rsidR="00A3338A" w:rsidRPr="004E3B85" w:rsidRDefault="00A3338A" w:rsidP="006E5B0B">
            <w:pPr>
              <w:spacing w:after="0" w:line="240" w:lineRule="auto"/>
              <w:jc w:val="center"/>
              <w:rPr>
                <w:rFonts w:ascii="Calibri" w:hAnsi="Calibri"/>
                <w:b/>
                <w:color w:val="000000"/>
                <w:sz w:val="22"/>
              </w:rPr>
            </w:pPr>
            <w:r w:rsidRPr="004E3B85">
              <w:rPr>
                <w:rFonts w:ascii="Calibri" w:hAnsi="Calibri"/>
                <w:b/>
                <w:color w:val="000000"/>
                <w:sz w:val="22"/>
              </w:rPr>
              <w:t>MP</w:t>
            </w:r>
          </w:p>
        </w:tc>
        <w:tc>
          <w:tcPr>
            <w:tcW w:w="2208" w:type="dxa"/>
            <w:tcBorders>
              <w:top w:val="nil"/>
              <w:left w:val="single" w:sz="8" w:space="0" w:color="auto"/>
              <w:bottom w:val="single" w:sz="8" w:space="0" w:color="auto"/>
              <w:right w:val="single" w:sz="8" w:space="0" w:color="auto"/>
            </w:tcBorders>
            <w:shd w:val="clear" w:color="000000" w:fill="FDB87B"/>
            <w:noWrap/>
            <w:vAlign w:val="center"/>
            <w:hideMark/>
          </w:tcPr>
          <w:p w:rsidR="00A3338A" w:rsidRDefault="00A3338A" w:rsidP="006E5B0B">
            <w:pPr>
              <w:spacing w:line="240" w:lineRule="auto"/>
              <w:jc w:val="center"/>
              <w:rPr>
                <w:rFonts w:ascii="Calibri" w:hAnsi="Calibri"/>
                <w:color w:val="000000"/>
                <w:sz w:val="22"/>
              </w:rPr>
            </w:pPr>
            <w:r>
              <w:rPr>
                <w:rFonts w:ascii="Calibri" w:hAnsi="Calibri"/>
                <w:color w:val="000000"/>
                <w:sz w:val="22"/>
              </w:rPr>
              <w:t>0.0036%</w:t>
            </w:r>
          </w:p>
        </w:tc>
        <w:tc>
          <w:tcPr>
            <w:tcW w:w="2004" w:type="dxa"/>
            <w:tcBorders>
              <w:top w:val="nil"/>
              <w:left w:val="single" w:sz="8" w:space="0" w:color="auto"/>
              <w:bottom w:val="single" w:sz="8" w:space="0" w:color="auto"/>
              <w:right w:val="single" w:sz="8" w:space="0" w:color="auto"/>
            </w:tcBorders>
            <w:shd w:val="clear" w:color="000000" w:fill="FCB47A"/>
            <w:noWrap/>
            <w:vAlign w:val="bottom"/>
            <w:hideMark/>
          </w:tcPr>
          <w:p w:rsidR="00A3338A" w:rsidRDefault="00A3338A" w:rsidP="006E5B0B">
            <w:pPr>
              <w:jc w:val="center"/>
              <w:rPr>
                <w:rFonts w:ascii="Calibri" w:hAnsi="Calibri"/>
                <w:color w:val="000000"/>
                <w:sz w:val="22"/>
              </w:rPr>
            </w:pPr>
            <w:r>
              <w:rPr>
                <w:rFonts w:ascii="Calibri" w:hAnsi="Calibri"/>
                <w:color w:val="000000"/>
                <w:sz w:val="22"/>
              </w:rPr>
              <w:t>0,00265%</w:t>
            </w:r>
          </w:p>
        </w:tc>
        <w:tc>
          <w:tcPr>
            <w:tcW w:w="2208" w:type="dxa"/>
            <w:tcBorders>
              <w:top w:val="nil"/>
              <w:left w:val="single" w:sz="8" w:space="0" w:color="auto"/>
              <w:bottom w:val="single" w:sz="8" w:space="0" w:color="auto"/>
              <w:right w:val="single" w:sz="8" w:space="0" w:color="auto"/>
            </w:tcBorders>
            <w:shd w:val="clear" w:color="000000" w:fill="FDBF7C"/>
            <w:noWrap/>
            <w:vAlign w:val="center"/>
            <w:hideMark/>
          </w:tcPr>
          <w:p w:rsidR="00A3338A" w:rsidRPr="004E3B85" w:rsidRDefault="00A3338A" w:rsidP="006E5B0B">
            <w:pPr>
              <w:spacing w:after="0" w:line="240" w:lineRule="auto"/>
              <w:jc w:val="center"/>
              <w:rPr>
                <w:rFonts w:ascii="Calibri" w:hAnsi="Calibri"/>
                <w:color w:val="000000"/>
                <w:sz w:val="22"/>
              </w:rPr>
            </w:pPr>
            <w:r w:rsidRPr="004E3B85">
              <w:rPr>
                <w:rFonts w:ascii="Calibri" w:hAnsi="Calibri"/>
                <w:color w:val="000000"/>
                <w:sz w:val="22"/>
              </w:rPr>
              <w:t>0,0034%</w:t>
            </w:r>
          </w:p>
        </w:tc>
        <w:tc>
          <w:tcPr>
            <w:tcW w:w="2004" w:type="dxa"/>
            <w:tcBorders>
              <w:top w:val="nil"/>
              <w:left w:val="single" w:sz="8" w:space="0" w:color="auto"/>
              <w:bottom w:val="single" w:sz="8" w:space="0" w:color="auto"/>
              <w:right w:val="single" w:sz="8" w:space="0" w:color="auto"/>
            </w:tcBorders>
            <w:shd w:val="clear" w:color="000000" w:fill="FDBB7B"/>
            <w:noWrap/>
            <w:vAlign w:val="center"/>
            <w:hideMark/>
          </w:tcPr>
          <w:p w:rsidR="00A3338A" w:rsidRPr="004E3B85" w:rsidRDefault="00A3338A" w:rsidP="006E5B0B">
            <w:pPr>
              <w:spacing w:after="0" w:line="240" w:lineRule="auto"/>
              <w:jc w:val="center"/>
              <w:rPr>
                <w:rFonts w:ascii="Calibri" w:hAnsi="Calibri"/>
                <w:color w:val="000000"/>
                <w:sz w:val="22"/>
              </w:rPr>
            </w:pPr>
            <w:r w:rsidRPr="004E3B85">
              <w:rPr>
                <w:rFonts w:ascii="Calibri" w:hAnsi="Calibri"/>
                <w:color w:val="000000"/>
                <w:sz w:val="22"/>
              </w:rPr>
              <w:t>0,0317%</w:t>
            </w:r>
          </w:p>
        </w:tc>
      </w:tr>
      <w:tr w:rsidR="00A3338A" w:rsidRPr="004E3B85" w:rsidTr="006E5B0B">
        <w:trPr>
          <w:trHeight w:val="315"/>
        </w:trPr>
        <w:tc>
          <w:tcPr>
            <w:tcW w:w="1012" w:type="dxa"/>
            <w:tcBorders>
              <w:top w:val="nil"/>
              <w:left w:val="single" w:sz="8" w:space="0" w:color="auto"/>
              <w:bottom w:val="single" w:sz="8" w:space="0" w:color="auto"/>
              <w:right w:val="single" w:sz="8" w:space="0" w:color="auto"/>
            </w:tcBorders>
            <w:shd w:val="clear" w:color="000000" w:fill="95B3D7"/>
            <w:noWrap/>
            <w:vAlign w:val="center"/>
            <w:hideMark/>
          </w:tcPr>
          <w:p w:rsidR="00A3338A" w:rsidRPr="004E3B85" w:rsidRDefault="00A3338A" w:rsidP="006E5B0B">
            <w:pPr>
              <w:spacing w:after="0" w:line="240" w:lineRule="auto"/>
              <w:jc w:val="center"/>
              <w:rPr>
                <w:rFonts w:ascii="Calibri" w:hAnsi="Calibri"/>
                <w:b/>
                <w:color w:val="000000"/>
                <w:sz w:val="22"/>
              </w:rPr>
            </w:pPr>
            <w:r w:rsidRPr="004E3B85">
              <w:rPr>
                <w:rFonts w:ascii="Calibri" w:hAnsi="Calibri"/>
                <w:b/>
                <w:color w:val="000000"/>
                <w:sz w:val="22"/>
              </w:rPr>
              <w:t>ME</w:t>
            </w:r>
          </w:p>
        </w:tc>
        <w:tc>
          <w:tcPr>
            <w:tcW w:w="2208" w:type="dxa"/>
            <w:tcBorders>
              <w:top w:val="nil"/>
              <w:left w:val="single" w:sz="8" w:space="0" w:color="auto"/>
              <w:bottom w:val="single" w:sz="8" w:space="0" w:color="auto"/>
              <w:right w:val="single" w:sz="8" w:space="0" w:color="auto"/>
            </w:tcBorders>
            <w:shd w:val="clear" w:color="000000" w:fill="FDB87B"/>
            <w:noWrap/>
            <w:vAlign w:val="center"/>
            <w:hideMark/>
          </w:tcPr>
          <w:p w:rsidR="00A3338A" w:rsidRDefault="00A3338A" w:rsidP="006E5B0B">
            <w:pPr>
              <w:spacing w:line="240" w:lineRule="auto"/>
              <w:jc w:val="center"/>
              <w:rPr>
                <w:rFonts w:ascii="Calibri" w:hAnsi="Calibri"/>
                <w:color w:val="000000"/>
                <w:sz w:val="22"/>
              </w:rPr>
            </w:pPr>
            <w:r>
              <w:rPr>
                <w:rFonts w:ascii="Calibri" w:hAnsi="Calibri"/>
                <w:color w:val="000000"/>
                <w:sz w:val="22"/>
              </w:rPr>
              <w:t>0.0116%</w:t>
            </w:r>
          </w:p>
        </w:tc>
        <w:tc>
          <w:tcPr>
            <w:tcW w:w="2004" w:type="dxa"/>
            <w:tcBorders>
              <w:top w:val="nil"/>
              <w:left w:val="single" w:sz="8" w:space="0" w:color="auto"/>
              <w:bottom w:val="single" w:sz="8" w:space="0" w:color="auto"/>
              <w:right w:val="single" w:sz="8" w:space="0" w:color="auto"/>
            </w:tcBorders>
            <w:shd w:val="clear" w:color="000000" w:fill="FCB47A"/>
            <w:noWrap/>
            <w:vAlign w:val="bottom"/>
            <w:hideMark/>
          </w:tcPr>
          <w:p w:rsidR="00A3338A" w:rsidRDefault="00A3338A" w:rsidP="006E5B0B">
            <w:pPr>
              <w:jc w:val="center"/>
              <w:rPr>
                <w:rFonts w:ascii="Calibri" w:hAnsi="Calibri"/>
                <w:color w:val="000000"/>
                <w:sz w:val="22"/>
              </w:rPr>
            </w:pPr>
            <w:r>
              <w:rPr>
                <w:rFonts w:ascii="Calibri" w:hAnsi="Calibri"/>
                <w:color w:val="000000"/>
                <w:sz w:val="22"/>
              </w:rPr>
              <w:t>0,00876%</w:t>
            </w:r>
          </w:p>
        </w:tc>
        <w:tc>
          <w:tcPr>
            <w:tcW w:w="2208" w:type="dxa"/>
            <w:tcBorders>
              <w:top w:val="nil"/>
              <w:left w:val="single" w:sz="8" w:space="0" w:color="auto"/>
              <w:bottom w:val="single" w:sz="8" w:space="0" w:color="auto"/>
              <w:right w:val="single" w:sz="8" w:space="0" w:color="auto"/>
            </w:tcBorders>
            <w:shd w:val="clear" w:color="000000" w:fill="FDBF7C"/>
            <w:noWrap/>
            <w:vAlign w:val="center"/>
            <w:hideMark/>
          </w:tcPr>
          <w:p w:rsidR="00A3338A" w:rsidRPr="004E3B85" w:rsidRDefault="00A3338A" w:rsidP="006E5B0B">
            <w:pPr>
              <w:spacing w:after="0" w:line="240" w:lineRule="auto"/>
              <w:jc w:val="center"/>
              <w:rPr>
                <w:rFonts w:ascii="Calibri" w:hAnsi="Calibri"/>
                <w:color w:val="000000"/>
                <w:sz w:val="22"/>
              </w:rPr>
            </w:pPr>
            <w:r w:rsidRPr="004E3B85">
              <w:rPr>
                <w:rFonts w:ascii="Calibri" w:hAnsi="Calibri"/>
                <w:color w:val="000000"/>
                <w:sz w:val="22"/>
              </w:rPr>
              <w:t>0,0034%</w:t>
            </w:r>
          </w:p>
        </w:tc>
        <w:tc>
          <w:tcPr>
            <w:tcW w:w="2004" w:type="dxa"/>
            <w:tcBorders>
              <w:top w:val="nil"/>
              <w:left w:val="single" w:sz="8" w:space="0" w:color="auto"/>
              <w:bottom w:val="single" w:sz="8" w:space="0" w:color="auto"/>
              <w:right w:val="single" w:sz="8" w:space="0" w:color="auto"/>
            </w:tcBorders>
            <w:shd w:val="clear" w:color="000000" w:fill="FDBB7B"/>
            <w:noWrap/>
            <w:vAlign w:val="center"/>
            <w:hideMark/>
          </w:tcPr>
          <w:p w:rsidR="00A3338A" w:rsidRPr="004E3B85" w:rsidRDefault="00A3338A" w:rsidP="006E5B0B">
            <w:pPr>
              <w:spacing w:after="0" w:line="240" w:lineRule="auto"/>
              <w:jc w:val="center"/>
              <w:rPr>
                <w:rFonts w:ascii="Calibri" w:hAnsi="Calibri"/>
                <w:color w:val="000000"/>
                <w:sz w:val="22"/>
              </w:rPr>
            </w:pPr>
            <w:r w:rsidRPr="004E3B85">
              <w:rPr>
                <w:rFonts w:ascii="Calibri" w:hAnsi="Calibri"/>
                <w:color w:val="000000"/>
                <w:sz w:val="22"/>
              </w:rPr>
              <w:t>0,0317%</w:t>
            </w:r>
          </w:p>
        </w:tc>
      </w:tr>
      <w:tr w:rsidR="00A3338A" w:rsidRPr="004E3B85" w:rsidTr="006E5B0B">
        <w:trPr>
          <w:trHeight w:val="315"/>
        </w:trPr>
        <w:tc>
          <w:tcPr>
            <w:tcW w:w="1012" w:type="dxa"/>
            <w:tcBorders>
              <w:top w:val="nil"/>
              <w:left w:val="single" w:sz="8" w:space="0" w:color="auto"/>
              <w:bottom w:val="single" w:sz="8" w:space="0" w:color="auto"/>
              <w:right w:val="single" w:sz="8" w:space="0" w:color="auto"/>
            </w:tcBorders>
            <w:shd w:val="clear" w:color="000000" w:fill="95B3D7"/>
            <w:noWrap/>
            <w:vAlign w:val="center"/>
            <w:hideMark/>
          </w:tcPr>
          <w:p w:rsidR="00A3338A" w:rsidRPr="004E3B85" w:rsidRDefault="00A3338A" w:rsidP="006E5B0B">
            <w:pPr>
              <w:spacing w:after="0" w:line="240" w:lineRule="auto"/>
              <w:jc w:val="center"/>
              <w:rPr>
                <w:rFonts w:ascii="Calibri" w:hAnsi="Calibri"/>
                <w:b/>
                <w:color w:val="000000"/>
                <w:sz w:val="22"/>
              </w:rPr>
            </w:pPr>
            <w:r w:rsidRPr="004E3B85">
              <w:rPr>
                <w:rFonts w:ascii="Calibri" w:hAnsi="Calibri"/>
                <w:b/>
                <w:color w:val="000000"/>
                <w:sz w:val="22"/>
              </w:rPr>
              <w:t>M2</w:t>
            </w:r>
          </w:p>
        </w:tc>
        <w:tc>
          <w:tcPr>
            <w:tcW w:w="2208" w:type="dxa"/>
            <w:tcBorders>
              <w:top w:val="nil"/>
              <w:left w:val="single" w:sz="8" w:space="0" w:color="auto"/>
              <w:bottom w:val="single" w:sz="8" w:space="0" w:color="auto"/>
              <w:right w:val="single" w:sz="8" w:space="0" w:color="auto"/>
            </w:tcBorders>
            <w:shd w:val="clear" w:color="000000" w:fill="F8696B"/>
            <w:noWrap/>
            <w:vAlign w:val="center"/>
            <w:hideMark/>
          </w:tcPr>
          <w:p w:rsidR="00A3338A" w:rsidRDefault="00A3338A" w:rsidP="006E5B0B">
            <w:pPr>
              <w:spacing w:line="240" w:lineRule="auto"/>
              <w:jc w:val="center"/>
              <w:rPr>
                <w:rFonts w:ascii="Calibri" w:hAnsi="Calibri"/>
                <w:color w:val="000000"/>
                <w:sz w:val="22"/>
              </w:rPr>
            </w:pPr>
            <w:r>
              <w:rPr>
                <w:rFonts w:ascii="Calibri" w:hAnsi="Calibri"/>
                <w:color w:val="000000"/>
                <w:sz w:val="22"/>
              </w:rPr>
              <w:t>0.0036%</w:t>
            </w:r>
          </w:p>
        </w:tc>
        <w:tc>
          <w:tcPr>
            <w:tcW w:w="2004" w:type="dxa"/>
            <w:tcBorders>
              <w:top w:val="nil"/>
              <w:left w:val="single" w:sz="8" w:space="0" w:color="auto"/>
              <w:bottom w:val="single" w:sz="8" w:space="0" w:color="auto"/>
              <w:right w:val="single" w:sz="8" w:space="0" w:color="auto"/>
            </w:tcBorders>
            <w:shd w:val="clear" w:color="000000" w:fill="F8696B"/>
            <w:noWrap/>
            <w:vAlign w:val="bottom"/>
            <w:hideMark/>
          </w:tcPr>
          <w:p w:rsidR="00A3338A" w:rsidRDefault="00A3338A" w:rsidP="006E5B0B">
            <w:pPr>
              <w:jc w:val="center"/>
              <w:rPr>
                <w:rFonts w:ascii="Calibri" w:hAnsi="Calibri"/>
                <w:color w:val="000000"/>
                <w:sz w:val="22"/>
              </w:rPr>
            </w:pPr>
            <w:r>
              <w:rPr>
                <w:rFonts w:ascii="Calibri" w:hAnsi="Calibri"/>
                <w:color w:val="000000"/>
                <w:sz w:val="22"/>
              </w:rPr>
              <w:t>0,00265%</w:t>
            </w:r>
          </w:p>
        </w:tc>
        <w:tc>
          <w:tcPr>
            <w:tcW w:w="2208" w:type="dxa"/>
            <w:tcBorders>
              <w:top w:val="nil"/>
              <w:left w:val="single" w:sz="8" w:space="0" w:color="auto"/>
              <w:bottom w:val="single" w:sz="8" w:space="0" w:color="auto"/>
              <w:right w:val="single" w:sz="8" w:space="0" w:color="auto"/>
            </w:tcBorders>
            <w:shd w:val="clear" w:color="000000" w:fill="F8696B"/>
            <w:noWrap/>
            <w:vAlign w:val="center"/>
            <w:hideMark/>
          </w:tcPr>
          <w:p w:rsidR="00A3338A" w:rsidRPr="004E3B85" w:rsidRDefault="00A3338A" w:rsidP="006E5B0B">
            <w:pPr>
              <w:spacing w:after="0" w:line="240" w:lineRule="auto"/>
              <w:jc w:val="center"/>
              <w:rPr>
                <w:rFonts w:ascii="Calibri" w:hAnsi="Calibri"/>
                <w:color w:val="000000"/>
                <w:sz w:val="22"/>
              </w:rPr>
            </w:pPr>
            <w:r w:rsidRPr="004E3B85">
              <w:rPr>
                <w:rFonts w:ascii="Calibri" w:hAnsi="Calibri"/>
                <w:color w:val="000000"/>
                <w:sz w:val="22"/>
              </w:rPr>
              <w:t>0,0057%</w:t>
            </w:r>
          </w:p>
        </w:tc>
        <w:tc>
          <w:tcPr>
            <w:tcW w:w="2004" w:type="dxa"/>
            <w:tcBorders>
              <w:top w:val="nil"/>
              <w:left w:val="single" w:sz="8" w:space="0" w:color="auto"/>
              <w:bottom w:val="single" w:sz="8" w:space="0" w:color="auto"/>
              <w:right w:val="single" w:sz="8" w:space="0" w:color="auto"/>
            </w:tcBorders>
            <w:shd w:val="clear" w:color="000000" w:fill="F8696B"/>
            <w:noWrap/>
            <w:vAlign w:val="center"/>
            <w:hideMark/>
          </w:tcPr>
          <w:p w:rsidR="00A3338A" w:rsidRPr="004E3B85" w:rsidRDefault="00A3338A" w:rsidP="006E5B0B">
            <w:pPr>
              <w:spacing w:after="0" w:line="240" w:lineRule="auto"/>
              <w:jc w:val="center"/>
              <w:rPr>
                <w:rFonts w:ascii="Calibri" w:hAnsi="Calibri"/>
                <w:color w:val="000000"/>
                <w:sz w:val="22"/>
              </w:rPr>
            </w:pPr>
            <w:r w:rsidRPr="004E3B85">
              <w:rPr>
                <w:rFonts w:ascii="Calibri" w:hAnsi="Calibri"/>
                <w:color w:val="000000"/>
                <w:sz w:val="22"/>
              </w:rPr>
              <w:t>0,0622%</w:t>
            </w:r>
          </w:p>
        </w:tc>
      </w:tr>
      <w:tr w:rsidR="00A3338A" w:rsidRPr="004E3B85" w:rsidTr="006E5B0B">
        <w:trPr>
          <w:trHeight w:val="315"/>
        </w:trPr>
        <w:tc>
          <w:tcPr>
            <w:tcW w:w="1012" w:type="dxa"/>
            <w:tcBorders>
              <w:top w:val="nil"/>
              <w:left w:val="single" w:sz="8" w:space="0" w:color="auto"/>
              <w:bottom w:val="single" w:sz="8" w:space="0" w:color="auto"/>
              <w:right w:val="single" w:sz="8" w:space="0" w:color="auto"/>
            </w:tcBorders>
            <w:shd w:val="clear" w:color="000000" w:fill="95B3D7"/>
            <w:noWrap/>
            <w:vAlign w:val="center"/>
            <w:hideMark/>
          </w:tcPr>
          <w:p w:rsidR="00A3338A" w:rsidRPr="004E3B85" w:rsidRDefault="00A3338A" w:rsidP="006E5B0B">
            <w:pPr>
              <w:spacing w:after="0" w:line="240" w:lineRule="auto"/>
              <w:jc w:val="center"/>
              <w:rPr>
                <w:rFonts w:ascii="Calibri" w:hAnsi="Calibri"/>
                <w:b/>
                <w:color w:val="000000"/>
                <w:sz w:val="22"/>
              </w:rPr>
            </w:pPr>
            <w:r w:rsidRPr="004E3B85">
              <w:rPr>
                <w:rFonts w:ascii="Calibri" w:hAnsi="Calibri"/>
                <w:b/>
                <w:color w:val="000000"/>
                <w:sz w:val="22"/>
              </w:rPr>
              <w:t>MSVD</w:t>
            </w:r>
          </w:p>
        </w:tc>
        <w:tc>
          <w:tcPr>
            <w:tcW w:w="2208" w:type="dxa"/>
            <w:tcBorders>
              <w:top w:val="nil"/>
              <w:left w:val="single" w:sz="8" w:space="0" w:color="auto"/>
              <w:bottom w:val="single" w:sz="8" w:space="0" w:color="auto"/>
              <w:right w:val="single" w:sz="8" w:space="0" w:color="auto"/>
            </w:tcBorders>
            <w:shd w:val="clear" w:color="000000" w:fill="FEC87E"/>
            <w:noWrap/>
            <w:vAlign w:val="center"/>
            <w:hideMark/>
          </w:tcPr>
          <w:p w:rsidR="00A3338A" w:rsidRDefault="00A3338A" w:rsidP="006E5B0B">
            <w:pPr>
              <w:spacing w:line="240" w:lineRule="auto"/>
              <w:jc w:val="center"/>
              <w:rPr>
                <w:rFonts w:ascii="Calibri" w:hAnsi="Calibri"/>
                <w:color w:val="000000"/>
                <w:sz w:val="22"/>
              </w:rPr>
            </w:pPr>
            <w:r>
              <w:rPr>
                <w:rFonts w:ascii="Calibri" w:hAnsi="Calibri"/>
                <w:color w:val="000000"/>
                <w:sz w:val="22"/>
              </w:rPr>
              <w:t>0.0056%</w:t>
            </w:r>
          </w:p>
        </w:tc>
        <w:tc>
          <w:tcPr>
            <w:tcW w:w="2004" w:type="dxa"/>
            <w:tcBorders>
              <w:top w:val="nil"/>
              <w:left w:val="single" w:sz="8" w:space="0" w:color="auto"/>
              <w:bottom w:val="single" w:sz="8" w:space="0" w:color="auto"/>
              <w:right w:val="single" w:sz="8" w:space="0" w:color="auto"/>
            </w:tcBorders>
            <w:shd w:val="clear" w:color="000000" w:fill="FDC07C"/>
            <w:noWrap/>
            <w:vAlign w:val="bottom"/>
            <w:hideMark/>
          </w:tcPr>
          <w:p w:rsidR="00A3338A" w:rsidRDefault="00A3338A" w:rsidP="006E5B0B">
            <w:pPr>
              <w:jc w:val="center"/>
              <w:rPr>
                <w:rFonts w:ascii="Calibri" w:hAnsi="Calibri"/>
                <w:color w:val="000000"/>
                <w:sz w:val="22"/>
              </w:rPr>
            </w:pPr>
            <w:r>
              <w:rPr>
                <w:rFonts w:ascii="Calibri" w:hAnsi="Calibri"/>
                <w:color w:val="000000"/>
                <w:sz w:val="22"/>
              </w:rPr>
              <w:t>0,00469%</w:t>
            </w:r>
          </w:p>
        </w:tc>
        <w:tc>
          <w:tcPr>
            <w:tcW w:w="2208" w:type="dxa"/>
            <w:tcBorders>
              <w:top w:val="nil"/>
              <w:left w:val="single" w:sz="8" w:space="0" w:color="auto"/>
              <w:bottom w:val="single" w:sz="8" w:space="0" w:color="auto"/>
              <w:right w:val="single" w:sz="8" w:space="0" w:color="auto"/>
            </w:tcBorders>
            <w:shd w:val="clear" w:color="000000" w:fill="FEC77E"/>
            <w:noWrap/>
            <w:vAlign w:val="center"/>
            <w:hideMark/>
          </w:tcPr>
          <w:p w:rsidR="00A3338A" w:rsidRPr="004E3B85" w:rsidRDefault="00A3338A" w:rsidP="006E5B0B">
            <w:pPr>
              <w:spacing w:after="0" w:line="240" w:lineRule="auto"/>
              <w:jc w:val="center"/>
              <w:rPr>
                <w:rFonts w:ascii="Calibri" w:hAnsi="Calibri"/>
                <w:color w:val="000000"/>
                <w:sz w:val="22"/>
              </w:rPr>
            </w:pPr>
            <w:r w:rsidRPr="004E3B85">
              <w:rPr>
                <w:rFonts w:ascii="Calibri" w:hAnsi="Calibri"/>
                <w:color w:val="000000"/>
                <w:sz w:val="22"/>
              </w:rPr>
              <w:t>0,0032%</w:t>
            </w:r>
          </w:p>
        </w:tc>
        <w:tc>
          <w:tcPr>
            <w:tcW w:w="2004" w:type="dxa"/>
            <w:tcBorders>
              <w:top w:val="nil"/>
              <w:left w:val="single" w:sz="8" w:space="0" w:color="auto"/>
              <w:bottom w:val="single" w:sz="8" w:space="0" w:color="auto"/>
              <w:right w:val="single" w:sz="8" w:space="0" w:color="auto"/>
            </w:tcBorders>
            <w:shd w:val="clear" w:color="000000" w:fill="FDC17C"/>
            <w:noWrap/>
            <w:vAlign w:val="center"/>
            <w:hideMark/>
          </w:tcPr>
          <w:p w:rsidR="00A3338A" w:rsidRPr="004E3B85" w:rsidRDefault="00A3338A" w:rsidP="006E5B0B">
            <w:pPr>
              <w:spacing w:after="0" w:line="240" w:lineRule="auto"/>
              <w:jc w:val="center"/>
              <w:rPr>
                <w:rFonts w:ascii="Calibri" w:hAnsi="Calibri"/>
                <w:color w:val="000000"/>
                <w:sz w:val="22"/>
              </w:rPr>
            </w:pPr>
            <w:r w:rsidRPr="004E3B85">
              <w:rPr>
                <w:rFonts w:ascii="Calibri" w:hAnsi="Calibri"/>
                <w:color w:val="000000"/>
                <w:sz w:val="22"/>
              </w:rPr>
              <w:t>0,0293%</w:t>
            </w:r>
          </w:p>
        </w:tc>
      </w:tr>
      <w:tr w:rsidR="00A3338A" w:rsidRPr="004E3B85" w:rsidTr="006E5B0B">
        <w:trPr>
          <w:trHeight w:val="315"/>
        </w:trPr>
        <w:tc>
          <w:tcPr>
            <w:tcW w:w="1012" w:type="dxa"/>
            <w:tcBorders>
              <w:top w:val="nil"/>
              <w:left w:val="single" w:sz="8" w:space="0" w:color="auto"/>
              <w:bottom w:val="single" w:sz="8" w:space="0" w:color="auto"/>
              <w:right w:val="single" w:sz="8" w:space="0" w:color="auto"/>
            </w:tcBorders>
            <w:shd w:val="clear" w:color="000000" w:fill="95B3D7"/>
            <w:noWrap/>
            <w:vAlign w:val="center"/>
            <w:hideMark/>
          </w:tcPr>
          <w:p w:rsidR="00A3338A" w:rsidRPr="004E3B85" w:rsidRDefault="00A3338A" w:rsidP="006E5B0B">
            <w:pPr>
              <w:spacing w:after="0" w:line="240" w:lineRule="auto"/>
              <w:jc w:val="center"/>
              <w:rPr>
                <w:rFonts w:ascii="Calibri" w:hAnsi="Calibri"/>
                <w:b/>
                <w:color w:val="000000"/>
                <w:sz w:val="22"/>
              </w:rPr>
            </w:pPr>
            <w:r w:rsidRPr="004E3B85">
              <w:rPr>
                <w:rFonts w:ascii="Calibri" w:hAnsi="Calibri"/>
                <w:b/>
                <w:color w:val="000000"/>
                <w:sz w:val="22"/>
              </w:rPr>
              <w:t>MDEX</w:t>
            </w:r>
          </w:p>
        </w:tc>
        <w:tc>
          <w:tcPr>
            <w:tcW w:w="2208" w:type="dxa"/>
            <w:tcBorders>
              <w:top w:val="nil"/>
              <w:left w:val="single" w:sz="8" w:space="0" w:color="auto"/>
              <w:bottom w:val="single" w:sz="8" w:space="0" w:color="auto"/>
              <w:right w:val="single" w:sz="8" w:space="0" w:color="auto"/>
            </w:tcBorders>
            <w:shd w:val="clear" w:color="000000" w:fill="63BE7B"/>
            <w:noWrap/>
            <w:vAlign w:val="center"/>
            <w:hideMark/>
          </w:tcPr>
          <w:p w:rsidR="00A3338A" w:rsidRDefault="00A3338A" w:rsidP="006E5B0B">
            <w:pPr>
              <w:spacing w:line="240" w:lineRule="auto"/>
              <w:jc w:val="center"/>
              <w:rPr>
                <w:rFonts w:ascii="Calibri" w:hAnsi="Calibri"/>
                <w:color w:val="000000"/>
                <w:sz w:val="22"/>
              </w:rPr>
            </w:pPr>
            <w:r>
              <w:rPr>
                <w:rFonts w:ascii="Calibri" w:hAnsi="Calibri"/>
                <w:color w:val="000000"/>
                <w:sz w:val="22"/>
              </w:rPr>
              <w:t>0.0032%</w:t>
            </w:r>
          </w:p>
        </w:tc>
        <w:tc>
          <w:tcPr>
            <w:tcW w:w="2004" w:type="dxa"/>
            <w:tcBorders>
              <w:top w:val="nil"/>
              <w:left w:val="single" w:sz="8" w:space="0" w:color="auto"/>
              <w:bottom w:val="single" w:sz="8" w:space="0" w:color="auto"/>
              <w:right w:val="single" w:sz="8" w:space="0" w:color="auto"/>
            </w:tcBorders>
            <w:shd w:val="clear" w:color="000000" w:fill="7AC47C"/>
            <w:noWrap/>
            <w:vAlign w:val="bottom"/>
            <w:hideMark/>
          </w:tcPr>
          <w:p w:rsidR="00A3338A" w:rsidRDefault="00A3338A" w:rsidP="006E5B0B">
            <w:pPr>
              <w:jc w:val="center"/>
              <w:rPr>
                <w:rFonts w:ascii="Calibri" w:hAnsi="Calibri"/>
                <w:color w:val="000000"/>
                <w:sz w:val="22"/>
              </w:rPr>
            </w:pPr>
            <w:r>
              <w:rPr>
                <w:rFonts w:ascii="Calibri" w:hAnsi="Calibri"/>
                <w:color w:val="000000"/>
                <w:sz w:val="22"/>
              </w:rPr>
              <w:t>0,00229%</w:t>
            </w:r>
          </w:p>
        </w:tc>
        <w:tc>
          <w:tcPr>
            <w:tcW w:w="2208" w:type="dxa"/>
            <w:tcBorders>
              <w:top w:val="nil"/>
              <w:left w:val="single" w:sz="8" w:space="0" w:color="auto"/>
              <w:bottom w:val="single" w:sz="8" w:space="0" w:color="auto"/>
              <w:right w:val="single" w:sz="8" w:space="0" w:color="auto"/>
            </w:tcBorders>
            <w:shd w:val="clear" w:color="000000" w:fill="6BC07B"/>
            <w:noWrap/>
            <w:vAlign w:val="center"/>
            <w:hideMark/>
          </w:tcPr>
          <w:p w:rsidR="00A3338A" w:rsidRPr="004E3B85" w:rsidRDefault="00A3338A" w:rsidP="006E5B0B">
            <w:pPr>
              <w:spacing w:after="0" w:line="240" w:lineRule="auto"/>
              <w:jc w:val="center"/>
              <w:rPr>
                <w:rFonts w:ascii="Calibri" w:hAnsi="Calibri"/>
                <w:color w:val="000000"/>
                <w:sz w:val="22"/>
              </w:rPr>
            </w:pPr>
            <w:r w:rsidRPr="004E3B85">
              <w:rPr>
                <w:rFonts w:ascii="Calibri" w:hAnsi="Calibri"/>
                <w:color w:val="000000"/>
                <w:sz w:val="22"/>
              </w:rPr>
              <w:t>0,0021%</w:t>
            </w:r>
          </w:p>
        </w:tc>
        <w:tc>
          <w:tcPr>
            <w:tcW w:w="2004" w:type="dxa"/>
            <w:tcBorders>
              <w:top w:val="nil"/>
              <w:left w:val="single" w:sz="8" w:space="0" w:color="auto"/>
              <w:bottom w:val="single" w:sz="8" w:space="0" w:color="auto"/>
              <w:right w:val="single" w:sz="8" w:space="0" w:color="auto"/>
            </w:tcBorders>
            <w:shd w:val="clear" w:color="000000" w:fill="7DC57C"/>
            <w:noWrap/>
            <w:vAlign w:val="center"/>
            <w:hideMark/>
          </w:tcPr>
          <w:p w:rsidR="00A3338A" w:rsidRPr="004E3B85" w:rsidRDefault="00A3338A" w:rsidP="006E5B0B">
            <w:pPr>
              <w:spacing w:after="0" w:line="240" w:lineRule="auto"/>
              <w:jc w:val="center"/>
              <w:rPr>
                <w:rFonts w:ascii="Calibri" w:hAnsi="Calibri"/>
                <w:color w:val="000000"/>
                <w:sz w:val="22"/>
              </w:rPr>
            </w:pPr>
            <w:r w:rsidRPr="004E3B85">
              <w:rPr>
                <w:rFonts w:ascii="Calibri" w:hAnsi="Calibri"/>
                <w:color w:val="000000"/>
                <w:sz w:val="22"/>
              </w:rPr>
              <w:t>0,0065%</w:t>
            </w:r>
          </w:p>
        </w:tc>
      </w:tr>
      <w:tr w:rsidR="00A3338A" w:rsidRPr="004E3B85" w:rsidTr="006E5B0B">
        <w:trPr>
          <w:trHeight w:val="315"/>
        </w:trPr>
        <w:tc>
          <w:tcPr>
            <w:tcW w:w="1012" w:type="dxa"/>
            <w:tcBorders>
              <w:top w:val="nil"/>
              <w:left w:val="single" w:sz="8" w:space="0" w:color="auto"/>
              <w:bottom w:val="single" w:sz="8" w:space="0" w:color="auto"/>
              <w:right w:val="single" w:sz="8" w:space="0" w:color="auto"/>
            </w:tcBorders>
            <w:shd w:val="clear" w:color="000000" w:fill="95B3D7"/>
            <w:noWrap/>
            <w:vAlign w:val="center"/>
            <w:hideMark/>
          </w:tcPr>
          <w:p w:rsidR="00A3338A" w:rsidRPr="004E3B85" w:rsidRDefault="00A3338A" w:rsidP="006E5B0B">
            <w:pPr>
              <w:spacing w:after="0" w:line="240" w:lineRule="auto"/>
              <w:jc w:val="center"/>
              <w:rPr>
                <w:rFonts w:ascii="Calibri" w:hAnsi="Calibri"/>
                <w:b/>
                <w:color w:val="000000"/>
                <w:sz w:val="22"/>
              </w:rPr>
            </w:pPr>
            <w:r w:rsidRPr="004E3B85">
              <w:rPr>
                <w:rFonts w:ascii="Calibri" w:hAnsi="Calibri"/>
                <w:b/>
                <w:color w:val="000000"/>
                <w:sz w:val="22"/>
              </w:rPr>
              <w:t>MTRU</w:t>
            </w:r>
          </w:p>
        </w:tc>
        <w:tc>
          <w:tcPr>
            <w:tcW w:w="2208" w:type="dxa"/>
            <w:tcBorders>
              <w:top w:val="nil"/>
              <w:left w:val="single" w:sz="8" w:space="0" w:color="auto"/>
              <w:bottom w:val="single" w:sz="8" w:space="0" w:color="auto"/>
              <w:right w:val="single" w:sz="8" w:space="0" w:color="auto"/>
            </w:tcBorders>
            <w:shd w:val="clear" w:color="000000" w:fill="63BE7B"/>
            <w:noWrap/>
            <w:vAlign w:val="center"/>
            <w:hideMark/>
          </w:tcPr>
          <w:p w:rsidR="00A3338A" w:rsidRDefault="00A3338A" w:rsidP="006E5B0B">
            <w:pPr>
              <w:spacing w:line="240" w:lineRule="auto"/>
              <w:jc w:val="center"/>
              <w:rPr>
                <w:rFonts w:ascii="Calibri" w:hAnsi="Calibri"/>
                <w:color w:val="000000"/>
                <w:sz w:val="22"/>
              </w:rPr>
            </w:pPr>
            <w:r>
              <w:rPr>
                <w:rFonts w:ascii="Calibri" w:hAnsi="Calibri"/>
                <w:color w:val="000000"/>
                <w:sz w:val="22"/>
              </w:rPr>
              <w:t>0.0021%</w:t>
            </w:r>
          </w:p>
        </w:tc>
        <w:tc>
          <w:tcPr>
            <w:tcW w:w="2004" w:type="dxa"/>
            <w:tcBorders>
              <w:top w:val="nil"/>
              <w:left w:val="single" w:sz="8" w:space="0" w:color="auto"/>
              <w:bottom w:val="single" w:sz="8" w:space="0" w:color="auto"/>
              <w:right w:val="single" w:sz="8" w:space="0" w:color="auto"/>
            </w:tcBorders>
            <w:shd w:val="clear" w:color="000000" w:fill="63BE7B"/>
            <w:noWrap/>
            <w:vAlign w:val="bottom"/>
            <w:hideMark/>
          </w:tcPr>
          <w:p w:rsidR="00A3338A" w:rsidRDefault="00A3338A" w:rsidP="006E5B0B">
            <w:pPr>
              <w:jc w:val="center"/>
              <w:rPr>
                <w:rFonts w:ascii="Calibri" w:hAnsi="Calibri"/>
                <w:color w:val="000000"/>
                <w:sz w:val="22"/>
              </w:rPr>
            </w:pPr>
            <w:r>
              <w:rPr>
                <w:rFonts w:ascii="Calibri" w:hAnsi="Calibri"/>
                <w:color w:val="000000"/>
                <w:sz w:val="22"/>
              </w:rPr>
              <w:t>0,00048%</w:t>
            </w:r>
          </w:p>
        </w:tc>
        <w:tc>
          <w:tcPr>
            <w:tcW w:w="2208" w:type="dxa"/>
            <w:tcBorders>
              <w:top w:val="nil"/>
              <w:left w:val="single" w:sz="8" w:space="0" w:color="auto"/>
              <w:bottom w:val="single" w:sz="8" w:space="0" w:color="auto"/>
              <w:right w:val="single" w:sz="8" w:space="0" w:color="auto"/>
            </w:tcBorders>
            <w:shd w:val="clear" w:color="000000" w:fill="63BE7B"/>
            <w:noWrap/>
            <w:vAlign w:val="center"/>
            <w:hideMark/>
          </w:tcPr>
          <w:p w:rsidR="00A3338A" w:rsidRPr="004E3B85" w:rsidRDefault="00A3338A" w:rsidP="006E5B0B">
            <w:pPr>
              <w:spacing w:after="0" w:line="240" w:lineRule="auto"/>
              <w:jc w:val="center"/>
              <w:rPr>
                <w:rFonts w:ascii="Calibri" w:hAnsi="Calibri"/>
                <w:color w:val="000000"/>
                <w:sz w:val="22"/>
              </w:rPr>
            </w:pPr>
            <w:r w:rsidRPr="004E3B85">
              <w:rPr>
                <w:rFonts w:ascii="Calibri" w:hAnsi="Calibri"/>
                <w:color w:val="000000"/>
                <w:sz w:val="22"/>
              </w:rPr>
              <w:t>0,0020%</w:t>
            </w:r>
          </w:p>
        </w:tc>
        <w:tc>
          <w:tcPr>
            <w:tcW w:w="2004" w:type="dxa"/>
            <w:tcBorders>
              <w:top w:val="nil"/>
              <w:left w:val="single" w:sz="8" w:space="0" w:color="auto"/>
              <w:bottom w:val="single" w:sz="8" w:space="0" w:color="auto"/>
              <w:right w:val="single" w:sz="8" w:space="0" w:color="auto"/>
            </w:tcBorders>
            <w:shd w:val="clear" w:color="000000" w:fill="63BE7B"/>
            <w:noWrap/>
            <w:vAlign w:val="center"/>
            <w:hideMark/>
          </w:tcPr>
          <w:p w:rsidR="00A3338A" w:rsidRPr="004E3B85" w:rsidRDefault="00A3338A" w:rsidP="006E5B0B">
            <w:pPr>
              <w:spacing w:after="0" w:line="240" w:lineRule="auto"/>
              <w:jc w:val="center"/>
              <w:rPr>
                <w:rFonts w:ascii="Calibri" w:hAnsi="Calibri"/>
                <w:color w:val="000000"/>
                <w:sz w:val="22"/>
              </w:rPr>
            </w:pPr>
            <w:r w:rsidRPr="004E3B85">
              <w:rPr>
                <w:rFonts w:ascii="Calibri" w:hAnsi="Calibri"/>
                <w:color w:val="000000"/>
                <w:sz w:val="22"/>
              </w:rPr>
              <w:t>0,0051%</w:t>
            </w:r>
          </w:p>
        </w:tc>
      </w:tr>
      <w:tr w:rsidR="00A3338A" w:rsidRPr="004E3B85" w:rsidTr="006E5B0B">
        <w:trPr>
          <w:trHeight w:val="315"/>
        </w:trPr>
        <w:tc>
          <w:tcPr>
            <w:tcW w:w="1012" w:type="dxa"/>
            <w:tcBorders>
              <w:top w:val="nil"/>
              <w:left w:val="single" w:sz="8" w:space="0" w:color="auto"/>
              <w:bottom w:val="single" w:sz="8" w:space="0" w:color="auto"/>
              <w:right w:val="single" w:sz="8" w:space="0" w:color="auto"/>
            </w:tcBorders>
            <w:shd w:val="clear" w:color="000000" w:fill="95B3D7"/>
            <w:noWrap/>
            <w:vAlign w:val="center"/>
            <w:hideMark/>
          </w:tcPr>
          <w:p w:rsidR="00A3338A" w:rsidRPr="004E3B85" w:rsidRDefault="00A3338A" w:rsidP="006E5B0B">
            <w:pPr>
              <w:spacing w:after="0" w:line="240" w:lineRule="auto"/>
              <w:jc w:val="center"/>
              <w:rPr>
                <w:rFonts w:ascii="Calibri" w:hAnsi="Calibri"/>
                <w:b/>
                <w:color w:val="000000"/>
                <w:sz w:val="22"/>
              </w:rPr>
            </w:pPr>
            <w:proofErr w:type="spellStart"/>
            <w:r w:rsidRPr="004E3B85">
              <w:rPr>
                <w:rFonts w:ascii="Calibri" w:hAnsi="Calibri"/>
                <w:b/>
                <w:color w:val="000000"/>
                <w:sz w:val="22"/>
              </w:rPr>
              <w:t>Euc</w:t>
            </w:r>
            <w:proofErr w:type="spellEnd"/>
          </w:p>
        </w:tc>
        <w:tc>
          <w:tcPr>
            <w:tcW w:w="2208" w:type="dxa"/>
            <w:tcBorders>
              <w:top w:val="nil"/>
              <w:left w:val="single" w:sz="8" w:space="0" w:color="auto"/>
              <w:bottom w:val="single" w:sz="8" w:space="0" w:color="auto"/>
              <w:right w:val="single" w:sz="8" w:space="0" w:color="auto"/>
            </w:tcBorders>
            <w:shd w:val="clear" w:color="000000" w:fill="FED07F"/>
            <w:noWrap/>
            <w:vAlign w:val="center"/>
            <w:hideMark/>
          </w:tcPr>
          <w:p w:rsidR="00A3338A" w:rsidRDefault="00A3338A" w:rsidP="006E5B0B">
            <w:pPr>
              <w:spacing w:line="240" w:lineRule="auto"/>
              <w:jc w:val="center"/>
              <w:rPr>
                <w:rFonts w:ascii="Calibri" w:hAnsi="Calibri"/>
                <w:color w:val="000000"/>
                <w:sz w:val="22"/>
              </w:rPr>
            </w:pPr>
            <w:r>
              <w:rPr>
                <w:rFonts w:ascii="Calibri" w:hAnsi="Calibri"/>
                <w:color w:val="000000"/>
                <w:sz w:val="22"/>
              </w:rPr>
              <w:t>0.0021%</w:t>
            </w:r>
          </w:p>
        </w:tc>
        <w:tc>
          <w:tcPr>
            <w:tcW w:w="2004" w:type="dxa"/>
            <w:tcBorders>
              <w:top w:val="nil"/>
              <w:left w:val="single" w:sz="8" w:space="0" w:color="auto"/>
              <w:bottom w:val="single" w:sz="8" w:space="0" w:color="auto"/>
              <w:right w:val="single" w:sz="8" w:space="0" w:color="auto"/>
            </w:tcBorders>
            <w:shd w:val="clear" w:color="000000" w:fill="FECE7F"/>
            <w:noWrap/>
            <w:vAlign w:val="bottom"/>
            <w:hideMark/>
          </w:tcPr>
          <w:p w:rsidR="00A3338A" w:rsidRDefault="00A3338A" w:rsidP="006E5B0B">
            <w:pPr>
              <w:jc w:val="center"/>
              <w:rPr>
                <w:rFonts w:ascii="Calibri" w:hAnsi="Calibri"/>
                <w:color w:val="000000"/>
                <w:sz w:val="22"/>
              </w:rPr>
            </w:pPr>
            <w:r>
              <w:rPr>
                <w:rFonts w:ascii="Calibri" w:hAnsi="Calibri"/>
                <w:color w:val="000000"/>
                <w:sz w:val="22"/>
              </w:rPr>
              <w:t>0,00038%</w:t>
            </w:r>
          </w:p>
        </w:tc>
        <w:tc>
          <w:tcPr>
            <w:tcW w:w="2208" w:type="dxa"/>
            <w:tcBorders>
              <w:top w:val="nil"/>
              <w:left w:val="single" w:sz="8" w:space="0" w:color="auto"/>
              <w:bottom w:val="single" w:sz="8" w:space="0" w:color="auto"/>
              <w:right w:val="single" w:sz="8" w:space="0" w:color="auto"/>
            </w:tcBorders>
            <w:shd w:val="clear" w:color="000000" w:fill="FECD7F"/>
            <w:noWrap/>
            <w:vAlign w:val="center"/>
            <w:hideMark/>
          </w:tcPr>
          <w:p w:rsidR="00A3338A" w:rsidRPr="004E3B85" w:rsidRDefault="00A3338A" w:rsidP="006E5B0B">
            <w:pPr>
              <w:spacing w:after="0" w:line="240" w:lineRule="auto"/>
              <w:jc w:val="center"/>
              <w:rPr>
                <w:rFonts w:ascii="Calibri" w:hAnsi="Calibri"/>
                <w:color w:val="000000"/>
                <w:sz w:val="22"/>
              </w:rPr>
            </w:pPr>
            <w:r w:rsidRPr="004E3B85">
              <w:rPr>
                <w:rFonts w:ascii="Calibri" w:hAnsi="Calibri"/>
                <w:color w:val="000000"/>
                <w:sz w:val="22"/>
              </w:rPr>
              <w:t>0,0031%</w:t>
            </w:r>
          </w:p>
        </w:tc>
        <w:tc>
          <w:tcPr>
            <w:tcW w:w="2004" w:type="dxa"/>
            <w:tcBorders>
              <w:top w:val="nil"/>
              <w:left w:val="single" w:sz="8" w:space="0" w:color="auto"/>
              <w:bottom w:val="single" w:sz="8" w:space="0" w:color="auto"/>
              <w:right w:val="single" w:sz="8" w:space="0" w:color="auto"/>
            </w:tcBorders>
            <w:shd w:val="clear" w:color="000000" w:fill="FECB7E"/>
            <w:noWrap/>
            <w:vAlign w:val="center"/>
            <w:hideMark/>
          </w:tcPr>
          <w:p w:rsidR="00A3338A" w:rsidRPr="004E3B85" w:rsidRDefault="00A3338A" w:rsidP="006E5B0B">
            <w:pPr>
              <w:spacing w:after="0" w:line="240" w:lineRule="auto"/>
              <w:jc w:val="center"/>
              <w:rPr>
                <w:rFonts w:ascii="Calibri" w:hAnsi="Calibri"/>
                <w:color w:val="000000"/>
                <w:sz w:val="22"/>
              </w:rPr>
            </w:pPr>
            <w:r w:rsidRPr="004E3B85">
              <w:rPr>
                <w:rFonts w:ascii="Calibri" w:hAnsi="Calibri"/>
                <w:color w:val="000000"/>
                <w:sz w:val="22"/>
              </w:rPr>
              <w:t>0,0258%</w:t>
            </w:r>
          </w:p>
        </w:tc>
      </w:tr>
      <w:tr w:rsidR="00A3338A" w:rsidRPr="004E3B85" w:rsidTr="006E5B0B">
        <w:trPr>
          <w:trHeight w:val="315"/>
        </w:trPr>
        <w:tc>
          <w:tcPr>
            <w:tcW w:w="1012" w:type="dxa"/>
            <w:tcBorders>
              <w:top w:val="nil"/>
              <w:left w:val="single" w:sz="8" w:space="0" w:color="auto"/>
              <w:bottom w:val="single" w:sz="8" w:space="0" w:color="auto"/>
              <w:right w:val="single" w:sz="8" w:space="0" w:color="auto"/>
            </w:tcBorders>
            <w:shd w:val="clear" w:color="000000" w:fill="95B3D7"/>
            <w:noWrap/>
            <w:vAlign w:val="center"/>
            <w:hideMark/>
          </w:tcPr>
          <w:p w:rsidR="00A3338A" w:rsidRPr="004E3B85" w:rsidRDefault="00A3338A" w:rsidP="006E5B0B">
            <w:pPr>
              <w:spacing w:after="0" w:line="240" w:lineRule="auto"/>
              <w:jc w:val="center"/>
              <w:rPr>
                <w:rFonts w:ascii="Calibri" w:hAnsi="Calibri"/>
                <w:b/>
                <w:color w:val="000000"/>
                <w:sz w:val="22"/>
              </w:rPr>
            </w:pPr>
            <w:r w:rsidRPr="004E3B85">
              <w:rPr>
                <w:rFonts w:ascii="Calibri" w:hAnsi="Calibri"/>
                <w:b/>
                <w:color w:val="000000"/>
                <w:sz w:val="22"/>
              </w:rPr>
              <w:t>ML1_w</w:t>
            </w:r>
          </w:p>
        </w:tc>
        <w:tc>
          <w:tcPr>
            <w:tcW w:w="2208" w:type="dxa"/>
            <w:tcBorders>
              <w:top w:val="nil"/>
              <w:left w:val="single" w:sz="8" w:space="0" w:color="auto"/>
              <w:bottom w:val="single" w:sz="8" w:space="0" w:color="auto"/>
              <w:right w:val="single" w:sz="8" w:space="0" w:color="auto"/>
            </w:tcBorders>
            <w:shd w:val="clear" w:color="000000" w:fill="B1D47F"/>
            <w:noWrap/>
            <w:vAlign w:val="center"/>
            <w:hideMark/>
          </w:tcPr>
          <w:p w:rsidR="00A3338A" w:rsidRDefault="00A3338A" w:rsidP="006E5B0B">
            <w:pPr>
              <w:spacing w:line="240" w:lineRule="auto"/>
              <w:jc w:val="center"/>
              <w:rPr>
                <w:rFonts w:ascii="Calibri" w:hAnsi="Calibri"/>
                <w:color w:val="000000"/>
                <w:sz w:val="22"/>
              </w:rPr>
            </w:pPr>
            <w:r>
              <w:rPr>
                <w:rFonts w:ascii="Calibri" w:hAnsi="Calibri"/>
                <w:color w:val="000000"/>
                <w:sz w:val="22"/>
              </w:rPr>
              <w:t>0.0030%</w:t>
            </w:r>
          </w:p>
        </w:tc>
        <w:tc>
          <w:tcPr>
            <w:tcW w:w="2004" w:type="dxa"/>
            <w:tcBorders>
              <w:top w:val="nil"/>
              <w:left w:val="single" w:sz="8" w:space="0" w:color="auto"/>
              <w:bottom w:val="single" w:sz="8" w:space="0" w:color="auto"/>
              <w:right w:val="single" w:sz="8" w:space="0" w:color="auto"/>
            </w:tcBorders>
            <w:shd w:val="clear" w:color="000000" w:fill="FFEB84"/>
            <w:noWrap/>
            <w:vAlign w:val="bottom"/>
            <w:hideMark/>
          </w:tcPr>
          <w:p w:rsidR="00A3338A" w:rsidRDefault="00A3338A" w:rsidP="006E5B0B">
            <w:pPr>
              <w:jc w:val="center"/>
              <w:rPr>
                <w:rFonts w:ascii="Calibri" w:hAnsi="Calibri"/>
                <w:color w:val="000000"/>
                <w:sz w:val="22"/>
              </w:rPr>
            </w:pPr>
            <w:r>
              <w:rPr>
                <w:rFonts w:ascii="Calibri" w:hAnsi="Calibri"/>
                <w:color w:val="000000"/>
                <w:sz w:val="22"/>
              </w:rPr>
              <w:t>0,00192%</w:t>
            </w:r>
          </w:p>
        </w:tc>
        <w:tc>
          <w:tcPr>
            <w:tcW w:w="2208" w:type="dxa"/>
            <w:tcBorders>
              <w:top w:val="nil"/>
              <w:left w:val="single" w:sz="8" w:space="0" w:color="auto"/>
              <w:bottom w:val="single" w:sz="8" w:space="0" w:color="auto"/>
              <w:right w:val="single" w:sz="8" w:space="0" w:color="auto"/>
            </w:tcBorders>
            <w:shd w:val="clear" w:color="000000" w:fill="D3DE81"/>
            <w:noWrap/>
            <w:vAlign w:val="center"/>
            <w:hideMark/>
          </w:tcPr>
          <w:p w:rsidR="00A3338A" w:rsidRPr="004E3B85" w:rsidRDefault="00A3338A" w:rsidP="006E5B0B">
            <w:pPr>
              <w:spacing w:after="0" w:line="240" w:lineRule="auto"/>
              <w:jc w:val="center"/>
              <w:rPr>
                <w:rFonts w:ascii="Calibri" w:hAnsi="Calibri"/>
                <w:color w:val="000000"/>
                <w:sz w:val="22"/>
              </w:rPr>
            </w:pPr>
            <w:r w:rsidRPr="004E3B85">
              <w:rPr>
                <w:rFonts w:ascii="Calibri" w:hAnsi="Calibri"/>
                <w:color w:val="000000"/>
                <w:sz w:val="22"/>
              </w:rPr>
              <w:t>0,0022%</w:t>
            </w:r>
          </w:p>
        </w:tc>
        <w:tc>
          <w:tcPr>
            <w:tcW w:w="2004" w:type="dxa"/>
            <w:tcBorders>
              <w:top w:val="nil"/>
              <w:left w:val="single" w:sz="8" w:space="0" w:color="auto"/>
              <w:bottom w:val="single" w:sz="8" w:space="0" w:color="auto"/>
              <w:right w:val="single" w:sz="8" w:space="0" w:color="auto"/>
            </w:tcBorders>
            <w:shd w:val="clear" w:color="000000" w:fill="FFEB84"/>
            <w:noWrap/>
            <w:vAlign w:val="center"/>
            <w:hideMark/>
          </w:tcPr>
          <w:p w:rsidR="00A3338A" w:rsidRPr="004E3B85" w:rsidRDefault="00A3338A" w:rsidP="006E5B0B">
            <w:pPr>
              <w:spacing w:after="0" w:line="240" w:lineRule="auto"/>
              <w:jc w:val="center"/>
              <w:rPr>
                <w:rFonts w:ascii="Calibri" w:hAnsi="Calibri"/>
                <w:color w:val="000000"/>
                <w:sz w:val="22"/>
              </w:rPr>
            </w:pPr>
            <w:r w:rsidRPr="004E3B85">
              <w:rPr>
                <w:rFonts w:ascii="Calibri" w:hAnsi="Calibri"/>
                <w:color w:val="000000"/>
                <w:sz w:val="22"/>
              </w:rPr>
              <w:t>0,0136%</w:t>
            </w:r>
          </w:p>
        </w:tc>
      </w:tr>
      <w:tr w:rsidR="00A3338A" w:rsidRPr="004E3B85" w:rsidTr="006E5B0B">
        <w:trPr>
          <w:trHeight w:val="315"/>
        </w:trPr>
        <w:tc>
          <w:tcPr>
            <w:tcW w:w="1012" w:type="dxa"/>
            <w:tcBorders>
              <w:top w:val="nil"/>
              <w:left w:val="single" w:sz="8" w:space="0" w:color="auto"/>
              <w:bottom w:val="single" w:sz="8" w:space="0" w:color="auto"/>
              <w:right w:val="single" w:sz="8" w:space="0" w:color="auto"/>
            </w:tcBorders>
            <w:shd w:val="clear" w:color="000000" w:fill="95B3D7"/>
            <w:noWrap/>
            <w:vAlign w:val="center"/>
            <w:hideMark/>
          </w:tcPr>
          <w:p w:rsidR="00A3338A" w:rsidRPr="004E3B85" w:rsidRDefault="00A3338A" w:rsidP="006E5B0B">
            <w:pPr>
              <w:spacing w:after="0" w:line="240" w:lineRule="auto"/>
              <w:jc w:val="center"/>
              <w:rPr>
                <w:rFonts w:ascii="Calibri" w:hAnsi="Calibri"/>
                <w:b/>
                <w:color w:val="000000"/>
                <w:sz w:val="22"/>
              </w:rPr>
            </w:pPr>
            <w:r w:rsidRPr="004E3B85">
              <w:rPr>
                <w:rFonts w:ascii="Calibri" w:hAnsi="Calibri"/>
                <w:b/>
                <w:color w:val="000000"/>
                <w:sz w:val="22"/>
              </w:rPr>
              <w:lastRenderedPageBreak/>
              <w:t>ML2_w</w:t>
            </w:r>
          </w:p>
        </w:tc>
        <w:tc>
          <w:tcPr>
            <w:tcW w:w="2208" w:type="dxa"/>
            <w:tcBorders>
              <w:top w:val="nil"/>
              <w:left w:val="single" w:sz="8" w:space="0" w:color="auto"/>
              <w:bottom w:val="single" w:sz="8" w:space="0" w:color="auto"/>
              <w:right w:val="single" w:sz="8" w:space="0" w:color="auto"/>
            </w:tcBorders>
            <w:shd w:val="clear" w:color="000000" w:fill="FFEB84"/>
            <w:noWrap/>
            <w:vAlign w:val="center"/>
            <w:hideMark/>
          </w:tcPr>
          <w:p w:rsidR="00A3338A" w:rsidRDefault="00A3338A" w:rsidP="006E5B0B">
            <w:pPr>
              <w:spacing w:line="240" w:lineRule="auto"/>
              <w:jc w:val="center"/>
              <w:rPr>
                <w:rFonts w:ascii="Calibri" w:hAnsi="Calibri"/>
                <w:color w:val="000000"/>
                <w:sz w:val="22"/>
              </w:rPr>
            </w:pPr>
            <w:r>
              <w:rPr>
                <w:rFonts w:ascii="Calibri" w:hAnsi="Calibri"/>
                <w:color w:val="000000"/>
                <w:sz w:val="22"/>
              </w:rPr>
              <w:t>0.0022%</w:t>
            </w:r>
          </w:p>
        </w:tc>
        <w:tc>
          <w:tcPr>
            <w:tcW w:w="2004" w:type="dxa"/>
            <w:tcBorders>
              <w:top w:val="nil"/>
              <w:left w:val="single" w:sz="8" w:space="0" w:color="auto"/>
              <w:bottom w:val="single" w:sz="8" w:space="0" w:color="auto"/>
              <w:right w:val="single" w:sz="8" w:space="0" w:color="auto"/>
            </w:tcBorders>
            <w:shd w:val="clear" w:color="000000" w:fill="FFE884"/>
            <w:noWrap/>
            <w:vAlign w:val="bottom"/>
            <w:hideMark/>
          </w:tcPr>
          <w:p w:rsidR="00A3338A" w:rsidRDefault="00A3338A" w:rsidP="006E5B0B">
            <w:pPr>
              <w:jc w:val="center"/>
              <w:rPr>
                <w:rFonts w:ascii="Calibri" w:hAnsi="Calibri"/>
                <w:color w:val="000000"/>
                <w:sz w:val="22"/>
              </w:rPr>
            </w:pPr>
            <w:r>
              <w:rPr>
                <w:rFonts w:ascii="Calibri" w:hAnsi="Calibri"/>
                <w:color w:val="000000"/>
                <w:sz w:val="22"/>
              </w:rPr>
              <w:t>0,00110%</w:t>
            </w:r>
          </w:p>
        </w:tc>
        <w:tc>
          <w:tcPr>
            <w:tcW w:w="2208" w:type="dxa"/>
            <w:tcBorders>
              <w:top w:val="nil"/>
              <w:left w:val="single" w:sz="8" w:space="0" w:color="auto"/>
              <w:bottom w:val="single" w:sz="8" w:space="0" w:color="auto"/>
              <w:right w:val="single" w:sz="8" w:space="0" w:color="auto"/>
            </w:tcBorders>
            <w:shd w:val="clear" w:color="000000" w:fill="FFEB84"/>
            <w:noWrap/>
            <w:vAlign w:val="center"/>
            <w:hideMark/>
          </w:tcPr>
          <w:p w:rsidR="00A3338A" w:rsidRPr="004E3B85" w:rsidRDefault="00A3338A" w:rsidP="006E5B0B">
            <w:pPr>
              <w:spacing w:after="0" w:line="240" w:lineRule="auto"/>
              <w:jc w:val="center"/>
              <w:rPr>
                <w:rFonts w:ascii="Calibri" w:hAnsi="Calibri"/>
                <w:color w:val="000000"/>
                <w:sz w:val="22"/>
              </w:rPr>
            </w:pPr>
            <w:r w:rsidRPr="004E3B85">
              <w:rPr>
                <w:rFonts w:ascii="Calibri" w:hAnsi="Calibri"/>
                <w:color w:val="000000"/>
                <w:sz w:val="22"/>
              </w:rPr>
              <w:t>0,0022%</w:t>
            </w:r>
          </w:p>
        </w:tc>
        <w:tc>
          <w:tcPr>
            <w:tcW w:w="2004" w:type="dxa"/>
            <w:tcBorders>
              <w:top w:val="nil"/>
              <w:left w:val="single" w:sz="8" w:space="0" w:color="auto"/>
              <w:bottom w:val="single" w:sz="8" w:space="0" w:color="auto"/>
              <w:right w:val="single" w:sz="8" w:space="0" w:color="auto"/>
            </w:tcBorders>
            <w:shd w:val="clear" w:color="000000" w:fill="FFE984"/>
            <w:noWrap/>
            <w:vAlign w:val="center"/>
            <w:hideMark/>
          </w:tcPr>
          <w:p w:rsidR="00A3338A" w:rsidRPr="004E3B85" w:rsidRDefault="00A3338A" w:rsidP="006E5B0B">
            <w:pPr>
              <w:spacing w:after="0" w:line="240" w:lineRule="auto"/>
              <w:jc w:val="center"/>
              <w:rPr>
                <w:rFonts w:ascii="Calibri" w:hAnsi="Calibri"/>
                <w:color w:val="000000"/>
                <w:sz w:val="22"/>
              </w:rPr>
            </w:pPr>
            <w:r w:rsidRPr="004E3B85">
              <w:rPr>
                <w:rFonts w:ascii="Calibri" w:hAnsi="Calibri"/>
                <w:color w:val="000000"/>
                <w:sz w:val="22"/>
              </w:rPr>
              <w:t>0,0144%</w:t>
            </w:r>
          </w:p>
        </w:tc>
      </w:tr>
      <w:tr w:rsidR="00A3338A" w:rsidRPr="004E3B85" w:rsidTr="006E5B0B">
        <w:trPr>
          <w:trHeight w:val="315"/>
        </w:trPr>
        <w:tc>
          <w:tcPr>
            <w:tcW w:w="1012" w:type="dxa"/>
            <w:tcBorders>
              <w:top w:val="nil"/>
              <w:left w:val="single" w:sz="8" w:space="0" w:color="auto"/>
              <w:bottom w:val="single" w:sz="8" w:space="0" w:color="auto"/>
              <w:right w:val="single" w:sz="8" w:space="0" w:color="auto"/>
            </w:tcBorders>
            <w:shd w:val="clear" w:color="000000" w:fill="95B3D7"/>
            <w:noWrap/>
            <w:vAlign w:val="center"/>
            <w:hideMark/>
          </w:tcPr>
          <w:p w:rsidR="00A3338A" w:rsidRPr="004E3B85" w:rsidRDefault="00A3338A" w:rsidP="006E5B0B">
            <w:pPr>
              <w:spacing w:after="0" w:line="240" w:lineRule="auto"/>
              <w:jc w:val="center"/>
              <w:rPr>
                <w:rFonts w:ascii="Calibri" w:hAnsi="Calibri"/>
                <w:b/>
                <w:color w:val="000000"/>
                <w:sz w:val="22"/>
              </w:rPr>
            </w:pPr>
            <w:proofErr w:type="spellStart"/>
            <w:r w:rsidRPr="004E3B85">
              <w:rPr>
                <w:rFonts w:ascii="Calibri" w:hAnsi="Calibri"/>
                <w:b/>
                <w:color w:val="000000"/>
                <w:sz w:val="22"/>
              </w:rPr>
              <w:t>MDEX_w</w:t>
            </w:r>
            <w:proofErr w:type="spellEnd"/>
          </w:p>
        </w:tc>
        <w:tc>
          <w:tcPr>
            <w:tcW w:w="2208" w:type="dxa"/>
            <w:tcBorders>
              <w:top w:val="nil"/>
              <w:left w:val="single" w:sz="8" w:space="0" w:color="auto"/>
              <w:bottom w:val="single" w:sz="8" w:space="0" w:color="auto"/>
              <w:right w:val="single" w:sz="8" w:space="0" w:color="auto"/>
            </w:tcBorders>
            <w:shd w:val="clear" w:color="000000" w:fill="63BE7B"/>
            <w:noWrap/>
            <w:vAlign w:val="center"/>
            <w:hideMark/>
          </w:tcPr>
          <w:p w:rsidR="00A3338A" w:rsidRDefault="00A3338A" w:rsidP="006E5B0B">
            <w:pPr>
              <w:spacing w:line="240" w:lineRule="auto"/>
              <w:jc w:val="center"/>
              <w:rPr>
                <w:rFonts w:ascii="Calibri" w:hAnsi="Calibri"/>
                <w:color w:val="000000"/>
                <w:sz w:val="22"/>
              </w:rPr>
            </w:pPr>
            <w:r>
              <w:rPr>
                <w:rFonts w:ascii="Calibri" w:hAnsi="Calibri"/>
                <w:color w:val="000000"/>
                <w:sz w:val="22"/>
              </w:rPr>
              <w:t>0.0023%</w:t>
            </w:r>
          </w:p>
        </w:tc>
        <w:tc>
          <w:tcPr>
            <w:tcW w:w="2004" w:type="dxa"/>
            <w:tcBorders>
              <w:top w:val="nil"/>
              <w:left w:val="single" w:sz="8" w:space="0" w:color="auto"/>
              <w:bottom w:val="single" w:sz="8" w:space="0" w:color="auto"/>
              <w:right w:val="single" w:sz="8" w:space="0" w:color="auto"/>
            </w:tcBorders>
            <w:shd w:val="clear" w:color="000000" w:fill="A3D07E"/>
            <w:noWrap/>
            <w:vAlign w:val="bottom"/>
            <w:hideMark/>
          </w:tcPr>
          <w:p w:rsidR="00A3338A" w:rsidRDefault="00A3338A" w:rsidP="006E5B0B">
            <w:pPr>
              <w:jc w:val="center"/>
              <w:rPr>
                <w:rFonts w:ascii="Calibri" w:hAnsi="Calibri"/>
                <w:color w:val="000000"/>
                <w:sz w:val="22"/>
              </w:rPr>
            </w:pPr>
            <w:r>
              <w:rPr>
                <w:rFonts w:ascii="Calibri" w:hAnsi="Calibri"/>
                <w:color w:val="000000"/>
                <w:sz w:val="22"/>
              </w:rPr>
              <w:t>0,00121%</w:t>
            </w:r>
          </w:p>
        </w:tc>
        <w:tc>
          <w:tcPr>
            <w:tcW w:w="2208" w:type="dxa"/>
            <w:tcBorders>
              <w:top w:val="nil"/>
              <w:left w:val="single" w:sz="8" w:space="0" w:color="auto"/>
              <w:bottom w:val="single" w:sz="8" w:space="0" w:color="auto"/>
              <w:right w:val="single" w:sz="8" w:space="0" w:color="auto"/>
            </w:tcBorders>
            <w:shd w:val="clear" w:color="000000" w:fill="7CC57C"/>
            <w:noWrap/>
            <w:vAlign w:val="center"/>
            <w:hideMark/>
          </w:tcPr>
          <w:p w:rsidR="00A3338A" w:rsidRPr="004E3B85" w:rsidRDefault="00A3338A" w:rsidP="006E5B0B">
            <w:pPr>
              <w:spacing w:after="0" w:line="240" w:lineRule="auto"/>
              <w:jc w:val="center"/>
              <w:rPr>
                <w:rFonts w:ascii="Calibri" w:hAnsi="Calibri"/>
                <w:color w:val="000000"/>
                <w:sz w:val="22"/>
              </w:rPr>
            </w:pPr>
            <w:r w:rsidRPr="004E3B85">
              <w:rPr>
                <w:rFonts w:ascii="Calibri" w:hAnsi="Calibri"/>
                <w:color w:val="000000"/>
                <w:sz w:val="22"/>
              </w:rPr>
              <w:t>0,0021%</w:t>
            </w:r>
          </w:p>
        </w:tc>
        <w:tc>
          <w:tcPr>
            <w:tcW w:w="2004" w:type="dxa"/>
            <w:tcBorders>
              <w:top w:val="nil"/>
              <w:left w:val="single" w:sz="8" w:space="0" w:color="auto"/>
              <w:bottom w:val="single" w:sz="8" w:space="0" w:color="auto"/>
              <w:right w:val="single" w:sz="8" w:space="0" w:color="auto"/>
            </w:tcBorders>
            <w:shd w:val="clear" w:color="000000" w:fill="A7D17E"/>
            <w:noWrap/>
            <w:vAlign w:val="center"/>
            <w:hideMark/>
          </w:tcPr>
          <w:p w:rsidR="00A3338A" w:rsidRPr="004E3B85" w:rsidRDefault="00A3338A" w:rsidP="006E5B0B">
            <w:pPr>
              <w:spacing w:after="0" w:line="240" w:lineRule="auto"/>
              <w:jc w:val="center"/>
              <w:rPr>
                <w:rFonts w:ascii="Calibri" w:hAnsi="Calibri"/>
                <w:color w:val="000000"/>
                <w:sz w:val="22"/>
              </w:rPr>
            </w:pPr>
            <w:r w:rsidRPr="004E3B85">
              <w:rPr>
                <w:rFonts w:ascii="Calibri" w:hAnsi="Calibri"/>
                <w:color w:val="000000"/>
                <w:sz w:val="22"/>
              </w:rPr>
              <w:t>0,0088%</w:t>
            </w:r>
          </w:p>
        </w:tc>
      </w:tr>
      <w:tr w:rsidR="00A3338A" w:rsidRPr="004E3B85" w:rsidTr="006E5B0B">
        <w:trPr>
          <w:trHeight w:val="315"/>
        </w:trPr>
        <w:tc>
          <w:tcPr>
            <w:tcW w:w="1012" w:type="dxa"/>
            <w:tcBorders>
              <w:top w:val="nil"/>
              <w:left w:val="single" w:sz="8" w:space="0" w:color="auto"/>
              <w:bottom w:val="single" w:sz="8" w:space="0" w:color="auto"/>
              <w:right w:val="single" w:sz="8" w:space="0" w:color="auto"/>
            </w:tcBorders>
            <w:shd w:val="clear" w:color="000000" w:fill="95B3D7"/>
            <w:noWrap/>
            <w:vAlign w:val="center"/>
            <w:hideMark/>
          </w:tcPr>
          <w:p w:rsidR="00A3338A" w:rsidRPr="004E3B85" w:rsidRDefault="00A3338A" w:rsidP="006E5B0B">
            <w:pPr>
              <w:spacing w:after="0" w:line="240" w:lineRule="auto"/>
              <w:jc w:val="center"/>
              <w:rPr>
                <w:rFonts w:ascii="Calibri" w:hAnsi="Calibri"/>
                <w:b/>
                <w:color w:val="000000"/>
                <w:sz w:val="22"/>
              </w:rPr>
            </w:pPr>
            <w:proofErr w:type="spellStart"/>
            <w:r w:rsidRPr="004E3B85">
              <w:rPr>
                <w:rFonts w:ascii="Calibri" w:hAnsi="Calibri"/>
                <w:b/>
                <w:color w:val="000000"/>
                <w:sz w:val="22"/>
              </w:rPr>
              <w:t>MTRU_w</w:t>
            </w:r>
            <w:proofErr w:type="spellEnd"/>
          </w:p>
        </w:tc>
        <w:tc>
          <w:tcPr>
            <w:tcW w:w="2208" w:type="dxa"/>
            <w:tcBorders>
              <w:top w:val="nil"/>
              <w:left w:val="single" w:sz="8" w:space="0" w:color="auto"/>
              <w:bottom w:val="single" w:sz="8" w:space="0" w:color="auto"/>
              <w:right w:val="single" w:sz="8" w:space="0" w:color="auto"/>
            </w:tcBorders>
            <w:shd w:val="clear" w:color="000000" w:fill="63BE7B"/>
            <w:noWrap/>
            <w:vAlign w:val="center"/>
            <w:hideMark/>
          </w:tcPr>
          <w:p w:rsidR="00A3338A" w:rsidRDefault="00A3338A" w:rsidP="006E5B0B">
            <w:pPr>
              <w:spacing w:line="240" w:lineRule="auto"/>
              <w:jc w:val="center"/>
              <w:rPr>
                <w:rFonts w:ascii="Calibri" w:hAnsi="Calibri"/>
                <w:color w:val="000000"/>
                <w:sz w:val="22"/>
              </w:rPr>
            </w:pPr>
            <w:r>
              <w:rPr>
                <w:rFonts w:ascii="Calibri" w:hAnsi="Calibri"/>
                <w:color w:val="000000"/>
                <w:sz w:val="22"/>
              </w:rPr>
              <w:t>0.0021%</w:t>
            </w:r>
          </w:p>
        </w:tc>
        <w:tc>
          <w:tcPr>
            <w:tcW w:w="2004" w:type="dxa"/>
            <w:tcBorders>
              <w:top w:val="nil"/>
              <w:left w:val="single" w:sz="8" w:space="0" w:color="auto"/>
              <w:bottom w:val="single" w:sz="8" w:space="0" w:color="auto"/>
              <w:right w:val="single" w:sz="8" w:space="0" w:color="auto"/>
            </w:tcBorders>
            <w:shd w:val="clear" w:color="000000" w:fill="A0CF7E"/>
            <w:noWrap/>
            <w:vAlign w:val="bottom"/>
            <w:hideMark/>
          </w:tcPr>
          <w:p w:rsidR="00A3338A" w:rsidRDefault="00A3338A" w:rsidP="006E5B0B">
            <w:pPr>
              <w:jc w:val="center"/>
              <w:rPr>
                <w:rFonts w:ascii="Calibri" w:hAnsi="Calibri"/>
                <w:color w:val="000000"/>
                <w:sz w:val="22"/>
              </w:rPr>
            </w:pPr>
            <w:r>
              <w:rPr>
                <w:rFonts w:ascii="Calibri" w:hAnsi="Calibri"/>
                <w:color w:val="000000"/>
                <w:sz w:val="22"/>
              </w:rPr>
              <w:t>0,00068%</w:t>
            </w:r>
          </w:p>
        </w:tc>
        <w:tc>
          <w:tcPr>
            <w:tcW w:w="2208" w:type="dxa"/>
            <w:tcBorders>
              <w:top w:val="nil"/>
              <w:left w:val="single" w:sz="8" w:space="0" w:color="auto"/>
              <w:bottom w:val="single" w:sz="8" w:space="0" w:color="auto"/>
              <w:right w:val="single" w:sz="8" w:space="0" w:color="auto"/>
            </w:tcBorders>
            <w:shd w:val="clear" w:color="000000" w:fill="8ECA7D"/>
            <w:noWrap/>
            <w:vAlign w:val="center"/>
            <w:hideMark/>
          </w:tcPr>
          <w:p w:rsidR="00A3338A" w:rsidRPr="004E3B85" w:rsidRDefault="00A3338A" w:rsidP="006E5B0B">
            <w:pPr>
              <w:spacing w:after="0" w:line="240" w:lineRule="auto"/>
              <w:jc w:val="center"/>
              <w:rPr>
                <w:rFonts w:ascii="Calibri" w:hAnsi="Calibri"/>
                <w:color w:val="000000"/>
                <w:sz w:val="22"/>
              </w:rPr>
            </w:pPr>
            <w:r w:rsidRPr="004E3B85">
              <w:rPr>
                <w:rFonts w:ascii="Calibri" w:hAnsi="Calibri"/>
                <w:color w:val="000000"/>
                <w:sz w:val="22"/>
              </w:rPr>
              <w:t>0,0021%</w:t>
            </w:r>
          </w:p>
        </w:tc>
        <w:tc>
          <w:tcPr>
            <w:tcW w:w="2004" w:type="dxa"/>
            <w:tcBorders>
              <w:top w:val="nil"/>
              <w:left w:val="single" w:sz="8" w:space="0" w:color="auto"/>
              <w:bottom w:val="single" w:sz="8" w:space="0" w:color="auto"/>
              <w:right w:val="single" w:sz="8" w:space="0" w:color="auto"/>
            </w:tcBorders>
            <w:shd w:val="clear" w:color="000000" w:fill="99CD7E"/>
            <w:noWrap/>
            <w:vAlign w:val="center"/>
            <w:hideMark/>
          </w:tcPr>
          <w:p w:rsidR="00A3338A" w:rsidRPr="004E3B85" w:rsidRDefault="00A3338A" w:rsidP="006E5B0B">
            <w:pPr>
              <w:spacing w:after="0" w:line="240" w:lineRule="auto"/>
              <w:jc w:val="center"/>
              <w:rPr>
                <w:rFonts w:ascii="Calibri" w:hAnsi="Calibri"/>
                <w:color w:val="000000"/>
                <w:sz w:val="22"/>
              </w:rPr>
            </w:pPr>
            <w:r w:rsidRPr="004E3B85">
              <w:rPr>
                <w:rFonts w:ascii="Calibri" w:hAnsi="Calibri"/>
                <w:color w:val="000000"/>
                <w:sz w:val="22"/>
              </w:rPr>
              <w:t>0,0080%</w:t>
            </w:r>
          </w:p>
        </w:tc>
      </w:tr>
    </w:tbl>
    <w:p w:rsidR="007A2B34" w:rsidRDefault="007A2B34" w:rsidP="007A2B34">
      <w:pPr>
        <w:jc w:val="both"/>
        <w:rPr>
          <w:lang w:val="en-US"/>
        </w:rPr>
      </w:pPr>
    </w:p>
    <w:p w:rsidR="007A2B34" w:rsidRDefault="007A2B34" w:rsidP="007A2B34">
      <w:pPr>
        <w:jc w:val="both"/>
        <w:rPr>
          <w:lang w:val="en-US"/>
        </w:rPr>
      </w:pPr>
      <w:r w:rsidRPr="00E17594">
        <w:rPr>
          <w:lang w:val="en-US"/>
        </w:rPr>
        <w:t>Note For the reader:</w:t>
      </w:r>
      <w:r>
        <w:rPr>
          <w:lang w:val="en-US"/>
        </w:rPr>
        <w:t xml:space="preserve"> for Corporates, the average of absolute difference by rating and generation between 2 years default rate modeled and PIT is 0.0022% for the norm ML1. The Global average of absolute difference by generation is 0.0113%.</w:t>
      </w:r>
    </w:p>
    <w:p w:rsidR="009A0D4F" w:rsidRDefault="007A2B34" w:rsidP="007A2B34">
      <w:pPr>
        <w:rPr>
          <w:lang w:val="en-US"/>
        </w:rPr>
      </w:pPr>
      <w:r>
        <w:rPr>
          <w:lang w:val="en-US"/>
        </w:rPr>
        <w:t xml:space="preserve">The following </w:t>
      </w:r>
      <w:proofErr w:type="gramStart"/>
      <w:r>
        <w:rPr>
          <w:lang w:val="en-US"/>
        </w:rPr>
        <w:t>documents contain</w:t>
      </w:r>
      <w:r w:rsidR="00FF3DA5">
        <w:rPr>
          <w:lang w:val="en-US"/>
        </w:rPr>
        <w:t>s</w:t>
      </w:r>
      <w:proofErr w:type="gramEnd"/>
      <w:r>
        <w:rPr>
          <w:lang w:val="en-US"/>
        </w:rPr>
        <w:t xml:space="preserve"> the data leading to the previous table. </w:t>
      </w:r>
    </w:p>
    <w:bookmarkStart w:id="71" w:name="_MON_1597662328"/>
    <w:bookmarkEnd w:id="71"/>
    <w:p w:rsidR="007A2B34" w:rsidRDefault="00382A46" w:rsidP="00731A20">
      <w:pPr>
        <w:jc w:val="center"/>
        <w:rPr>
          <w:lang w:val="en-US"/>
        </w:rPr>
      </w:pPr>
      <w:r>
        <w:rPr>
          <w:lang w:val="en-US"/>
        </w:rPr>
        <w:object w:dxaOrig="1530" w:dyaOrig="990">
          <v:shape id="_x0000_i1028" type="#_x0000_t75" style="width:76.85pt;height:49.45pt" o:ole="">
            <v:imagedata r:id="rId35" o:title=""/>
          </v:shape>
          <o:OLEObject Type="Embed" ProgID="Excel.Sheet.12" ShapeID="_x0000_i1028" DrawAspect="Icon" ObjectID="_1606576741" r:id="rId36"/>
        </w:object>
      </w:r>
      <w:bookmarkStart w:id="72" w:name="_MON_1597662359"/>
      <w:bookmarkEnd w:id="72"/>
      <w:r w:rsidR="00070998">
        <w:rPr>
          <w:lang w:val="en-US"/>
        </w:rPr>
        <w:object w:dxaOrig="1530" w:dyaOrig="990">
          <v:shape id="_x0000_i1029" type="#_x0000_t75" style="width:76.85pt;height:49.45pt" o:ole="">
            <v:imagedata r:id="rId37" o:title=""/>
          </v:shape>
          <o:OLEObject Type="Embed" ProgID="Excel.Sheet.12" ShapeID="_x0000_i1029" DrawAspect="Icon" ObjectID="_1606576742" r:id="rId38"/>
        </w:object>
      </w:r>
    </w:p>
    <w:p w:rsidR="007A2B34" w:rsidRPr="0064707C" w:rsidRDefault="007A2B34" w:rsidP="007A2B34">
      <w:pPr>
        <w:rPr>
          <w:lang w:val="en-US"/>
        </w:rPr>
      </w:pPr>
      <w:r w:rsidRPr="005000F4">
        <w:rPr>
          <w:lang w:val="en-US"/>
        </w:rPr>
        <w:t>The best norms on this criterion are then:</w:t>
      </w:r>
      <w:r>
        <w:rPr>
          <w:lang w:val="en-US"/>
        </w:rPr>
        <w:t xml:space="preserve"> ML1, ML2, MDEX, MTRU (weighted or not).</w:t>
      </w:r>
    </w:p>
    <w:p w:rsidR="007A2B34" w:rsidRDefault="00731F51" w:rsidP="007A2B34">
      <w:pPr>
        <w:pStyle w:val="Titre3"/>
        <w:rPr>
          <w:lang w:val="en-US"/>
        </w:rPr>
      </w:pPr>
      <w:bookmarkStart w:id="73" w:name="_Toc532826413"/>
      <w:r>
        <w:rPr>
          <w:lang w:val="en-US"/>
        </w:rPr>
        <w:t>Sensitivity on a few observation</w:t>
      </w:r>
      <w:bookmarkEnd w:id="73"/>
    </w:p>
    <w:p w:rsidR="00E92C0B" w:rsidRPr="006D7ED2" w:rsidRDefault="007A2B34" w:rsidP="007A2B34">
      <w:pPr>
        <w:jc w:val="both"/>
        <w:rPr>
          <w:b/>
          <w:lang w:val="en-US"/>
        </w:rPr>
      </w:pPr>
      <w:r w:rsidRPr="006D7ED2">
        <w:rPr>
          <w:b/>
          <w:lang w:val="en-US"/>
        </w:rPr>
        <w:t xml:space="preserve">A norm should not lead to </w:t>
      </w:r>
      <w:r w:rsidR="00D67E31">
        <w:rPr>
          <w:b/>
          <w:lang w:val="en-US"/>
        </w:rPr>
        <w:t>high</w:t>
      </w:r>
      <w:r w:rsidRPr="006D7ED2">
        <w:rPr>
          <w:b/>
          <w:lang w:val="en-US"/>
        </w:rPr>
        <w:t xml:space="preserve"> </w:t>
      </w:r>
      <w:r w:rsidR="00D67E31">
        <w:rPr>
          <w:b/>
          <w:lang w:val="en-US"/>
        </w:rPr>
        <w:t xml:space="preserve">sensitive </w:t>
      </w:r>
      <w:r w:rsidRPr="006D7ED2">
        <w:rPr>
          <w:b/>
          <w:lang w:val="en-US"/>
        </w:rPr>
        <w:t xml:space="preserve">Z Migration to </w:t>
      </w:r>
      <w:r w:rsidR="00E92C0B">
        <w:rPr>
          <w:b/>
          <w:lang w:val="en-US"/>
        </w:rPr>
        <w:t xml:space="preserve">adding or removing </w:t>
      </w:r>
      <w:r w:rsidRPr="006D7ED2">
        <w:rPr>
          <w:b/>
          <w:lang w:val="en-US"/>
        </w:rPr>
        <w:t>few observations.</w:t>
      </w:r>
    </w:p>
    <w:p w:rsidR="00E92C0B" w:rsidRDefault="007A2B34" w:rsidP="007A2B34">
      <w:pPr>
        <w:jc w:val="both"/>
        <w:rPr>
          <w:lang w:val="en-US"/>
        </w:rPr>
      </w:pPr>
      <w:r>
        <w:rPr>
          <w:lang w:val="en-US"/>
        </w:rPr>
        <w:t xml:space="preserve">To </w:t>
      </w:r>
      <w:r w:rsidR="00E92C0B">
        <w:rPr>
          <w:lang w:val="en-US"/>
        </w:rPr>
        <w:t>ensure this</w:t>
      </w:r>
      <w:r>
        <w:rPr>
          <w:lang w:val="en-US"/>
        </w:rPr>
        <w:t xml:space="preserve"> condition, the Z Migration is recalculated based on</w:t>
      </w:r>
      <w:r w:rsidR="00E92C0B">
        <w:rPr>
          <w:lang w:val="en-US"/>
        </w:rPr>
        <w:t xml:space="preserve"> a</w:t>
      </w:r>
      <w:r>
        <w:rPr>
          <w:lang w:val="en-US"/>
        </w:rPr>
        <w:t xml:space="preserve"> new matrix</w:t>
      </w:r>
      <w:r w:rsidR="00E92C0B">
        <w:rPr>
          <w:lang w:val="en-US"/>
        </w:rPr>
        <w:t xml:space="preserve"> lacking 5% of the observations</w:t>
      </w:r>
      <w:r>
        <w:rPr>
          <w:lang w:val="en-US"/>
        </w:rPr>
        <w:t xml:space="preserve">. </w:t>
      </w:r>
      <w:r w:rsidR="00E92C0B">
        <w:rPr>
          <w:lang w:val="en-US"/>
        </w:rPr>
        <w:t>O</w:t>
      </w:r>
      <w:r>
        <w:rPr>
          <w:lang w:val="en-US"/>
        </w:rPr>
        <w:t xml:space="preserve">bservations are randomly deleted and for each generation, 100 randomly transformed matrices are calculated. </w:t>
      </w:r>
      <w:r w:rsidR="00E92C0B">
        <w:rPr>
          <w:lang w:val="en-US"/>
        </w:rPr>
        <w:t xml:space="preserve">The </w:t>
      </w:r>
      <w:r w:rsidR="00D67E31">
        <w:rPr>
          <w:lang w:val="en-US"/>
        </w:rPr>
        <w:t>more remote</w:t>
      </w:r>
      <w:r w:rsidR="00E92C0B">
        <w:rPr>
          <w:lang w:val="en-US"/>
        </w:rPr>
        <w:t xml:space="preserve"> the original and recalculated Z Migration are the higher is the sensitivity.</w:t>
      </w:r>
    </w:p>
    <w:p w:rsidR="007A2B34" w:rsidRDefault="007A2B34" w:rsidP="007A2B34">
      <w:pPr>
        <w:jc w:val="both"/>
        <w:rPr>
          <w:lang w:val="en-US"/>
        </w:rPr>
      </w:pPr>
      <w:r>
        <w:rPr>
          <w:lang w:val="en-US"/>
        </w:rPr>
        <w:t>To randomize the transformation, the following process is adopted:</w:t>
      </w:r>
    </w:p>
    <w:p w:rsidR="007A2B34" w:rsidRDefault="007A2B34" w:rsidP="007A2B34">
      <w:pPr>
        <w:pStyle w:val="Paragraphedeliste"/>
        <w:numPr>
          <w:ilvl w:val="0"/>
          <w:numId w:val="46"/>
        </w:numPr>
        <w:rPr>
          <w:lang w:val="en-US"/>
        </w:rPr>
      </w:pPr>
      <w:r>
        <w:rPr>
          <w:lang w:val="en-US"/>
        </w:rPr>
        <w:t>Initially, the transformed matrix is equal to the PIT matrix containing all the observation</w:t>
      </w:r>
    </w:p>
    <w:p w:rsidR="007A2B34" w:rsidRDefault="007A2B34" w:rsidP="007A2B34">
      <w:pPr>
        <w:pStyle w:val="Paragraphedeliste"/>
        <w:numPr>
          <w:ilvl w:val="0"/>
          <w:numId w:val="46"/>
        </w:numPr>
        <w:rPr>
          <w:lang w:val="en-US"/>
        </w:rPr>
      </w:pPr>
      <w:r>
        <w:rPr>
          <w:lang w:val="en-US"/>
        </w:rPr>
        <w:t>Picking a random number between 1 and the total number of observation</w:t>
      </w:r>
      <w:r w:rsidR="00D67E31">
        <w:rPr>
          <w:lang w:val="en-US"/>
        </w:rPr>
        <w:t>s</w:t>
      </w:r>
      <w:r>
        <w:rPr>
          <w:lang w:val="en-US"/>
        </w:rPr>
        <w:t xml:space="preserve"> on the transformed matrix</w:t>
      </w:r>
    </w:p>
    <w:p w:rsidR="007A2B34" w:rsidRDefault="007A2B34" w:rsidP="007A2B34">
      <w:pPr>
        <w:pStyle w:val="Paragraphedeliste"/>
        <w:numPr>
          <w:ilvl w:val="0"/>
          <w:numId w:val="46"/>
        </w:numPr>
        <w:rPr>
          <w:lang w:val="en-US"/>
        </w:rPr>
      </w:pPr>
      <w:r>
        <w:rPr>
          <w:lang w:val="en-US"/>
        </w:rPr>
        <w:t xml:space="preserve">Deleting the observation corresponding to this random number </w:t>
      </w:r>
    </w:p>
    <w:p w:rsidR="007A2B34" w:rsidRDefault="007A2B34" w:rsidP="007A2B34">
      <w:pPr>
        <w:pStyle w:val="Paragraphedeliste"/>
        <w:numPr>
          <w:ilvl w:val="0"/>
          <w:numId w:val="46"/>
        </w:numPr>
        <w:rPr>
          <w:lang w:val="en-US"/>
        </w:rPr>
      </w:pPr>
      <w:bookmarkStart w:id="74" w:name="_Ref522698246"/>
      <w:r>
        <w:rPr>
          <w:lang w:val="en-US"/>
        </w:rPr>
        <w:t>Restarting the process at step 2. while 5% of initial number of observation have not been deleted</w:t>
      </w:r>
      <w:bookmarkEnd w:id="74"/>
    </w:p>
    <w:p w:rsidR="007A2B34" w:rsidRDefault="007A2B34" w:rsidP="007A2B34">
      <w:pPr>
        <w:pStyle w:val="Paragraphedeliste"/>
        <w:numPr>
          <w:ilvl w:val="0"/>
          <w:numId w:val="46"/>
        </w:numPr>
        <w:rPr>
          <w:lang w:val="en-US"/>
        </w:rPr>
      </w:pPr>
      <w:r>
        <w:rPr>
          <w:lang w:val="en-US"/>
        </w:rPr>
        <w:t>The Z Migration of the transformed matrix is then compute</w:t>
      </w:r>
      <w:r w:rsidR="00D67E31">
        <w:rPr>
          <w:lang w:val="en-US"/>
        </w:rPr>
        <w:t>d</w:t>
      </w:r>
      <w:r>
        <w:rPr>
          <w:lang w:val="en-US"/>
        </w:rPr>
        <w:t xml:space="preserve"> for each norm</w:t>
      </w:r>
    </w:p>
    <w:p w:rsidR="007A2B34" w:rsidRDefault="00D67E31" w:rsidP="007A2B34">
      <w:pPr>
        <w:rPr>
          <w:lang w:val="en-US"/>
        </w:rPr>
      </w:pPr>
      <w:r>
        <w:rPr>
          <w:lang w:val="en-US"/>
        </w:rPr>
        <w:t xml:space="preserve">This procedure is run for all PIT matrices (all generations x segments). </w:t>
      </w:r>
      <w:r w:rsidR="007A2B34">
        <w:rPr>
          <w:lang w:val="en-US"/>
        </w:rPr>
        <w:t>Two metrics are compute</w:t>
      </w:r>
      <w:r>
        <w:rPr>
          <w:lang w:val="en-US"/>
        </w:rPr>
        <w:t>d</w:t>
      </w:r>
      <w:r w:rsidR="007A2B34">
        <w:rPr>
          <w:lang w:val="en-US"/>
        </w:rPr>
        <w:t xml:space="preserve"> to evaluate the performance of the norm:</w:t>
      </w:r>
    </w:p>
    <w:p w:rsidR="007A2B34" w:rsidRDefault="007A2B34" w:rsidP="007A2B34">
      <w:pPr>
        <w:pStyle w:val="Paragraphedeliste"/>
        <w:numPr>
          <w:ilvl w:val="0"/>
          <w:numId w:val="44"/>
        </w:numPr>
        <w:rPr>
          <w:lang w:val="en-US"/>
        </w:rPr>
      </w:pPr>
      <w:r>
        <w:rPr>
          <w:lang w:val="en-US"/>
        </w:rPr>
        <w:t>The average variance of the difference between the simulations and the initial value of Z for all the generations</w:t>
      </w:r>
    </w:p>
    <w:p w:rsidR="007A2B34" w:rsidRPr="00D67E31" w:rsidRDefault="007A2B34" w:rsidP="006D7ED2">
      <w:pPr>
        <w:pStyle w:val="Paragraphedeliste"/>
        <w:numPr>
          <w:ilvl w:val="0"/>
          <w:numId w:val="44"/>
        </w:numPr>
        <w:rPr>
          <w:lang w:val="en-US"/>
        </w:rPr>
      </w:pPr>
      <w:r>
        <w:rPr>
          <w:lang w:val="en-US"/>
        </w:rPr>
        <w:t>The average absolute difference between a simulation and the initial value of Z for all the generations</w:t>
      </w:r>
    </w:p>
    <w:p w:rsidR="007A2B34" w:rsidRDefault="007A2B34" w:rsidP="007A2B34">
      <w:pPr>
        <w:jc w:val="both"/>
        <w:rPr>
          <w:lang w:val="en-US"/>
        </w:rPr>
      </w:pPr>
      <w:r>
        <w:rPr>
          <w:lang w:val="en-US"/>
        </w:rPr>
        <w:t xml:space="preserve">The following table </w:t>
      </w:r>
      <w:r w:rsidR="00715A29">
        <w:rPr>
          <w:lang w:val="en-US"/>
        </w:rPr>
        <w:t>summarizes</w:t>
      </w:r>
      <w:r>
        <w:rPr>
          <w:lang w:val="en-US"/>
        </w:rPr>
        <w:t xml:space="preserve"> the results:</w:t>
      </w:r>
    </w:p>
    <w:tbl>
      <w:tblPr>
        <w:tblW w:w="9459" w:type="dxa"/>
        <w:tblInd w:w="55" w:type="dxa"/>
        <w:tblCellMar>
          <w:left w:w="70" w:type="dxa"/>
          <w:right w:w="70" w:type="dxa"/>
        </w:tblCellMar>
        <w:tblLook w:val="04A0" w:firstRow="1" w:lastRow="0" w:firstColumn="1" w:lastColumn="0" w:noHBand="0" w:noVBand="1"/>
      </w:tblPr>
      <w:tblGrid>
        <w:gridCol w:w="983"/>
        <w:gridCol w:w="2205"/>
        <w:gridCol w:w="2033"/>
        <w:gridCol w:w="2205"/>
        <w:gridCol w:w="2033"/>
      </w:tblGrid>
      <w:tr w:rsidR="00CE33B5" w:rsidRPr="004E3B85" w:rsidTr="006E5B0B">
        <w:trPr>
          <w:trHeight w:val="315"/>
        </w:trPr>
        <w:tc>
          <w:tcPr>
            <w:tcW w:w="983" w:type="dxa"/>
            <w:tcBorders>
              <w:top w:val="nil"/>
              <w:left w:val="nil"/>
              <w:bottom w:val="nil"/>
              <w:right w:val="nil"/>
            </w:tcBorders>
            <w:shd w:val="clear" w:color="auto" w:fill="auto"/>
            <w:noWrap/>
            <w:vAlign w:val="bottom"/>
            <w:hideMark/>
          </w:tcPr>
          <w:p w:rsidR="00CE33B5" w:rsidRPr="003A19CC" w:rsidRDefault="00CE33B5" w:rsidP="006E5B0B">
            <w:pPr>
              <w:spacing w:after="0" w:line="240" w:lineRule="auto"/>
              <w:rPr>
                <w:rFonts w:ascii="Calibri" w:hAnsi="Calibri"/>
                <w:color w:val="000000"/>
                <w:sz w:val="22"/>
                <w:lang w:val="en-US"/>
              </w:rPr>
            </w:pPr>
          </w:p>
        </w:tc>
        <w:tc>
          <w:tcPr>
            <w:tcW w:w="4238" w:type="dxa"/>
            <w:gridSpan w:val="2"/>
            <w:tcBorders>
              <w:top w:val="single" w:sz="8" w:space="0" w:color="auto"/>
              <w:left w:val="single" w:sz="8" w:space="0" w:color="auto"/>
              <w:bottom w:val="single" w:sz="8" w:space="0" w:color="auto"/>
              <w:right w:val="single" w:sz="8" w:space="0" w:color="000000"/>
            </w:tcBorders>
            <w:shd w:val="clear" w:color="000000" w:fill="95B3D7"/>
            <w:noWrap/>
            <w:vAlign w:val="center"/>
            <w:hideMark/>
          </w:tcPr>
          <w:p w:rsidR="00CE33B5" w:rsidRPr="004E3B85" w:rsidRDefault="00CE33B5" w:rsidP="006E5B0B">
            <w:pPr>
              <w:spacing w:after="0" w:line="240" w:lineRule="auto"/>
              <w:jc w:val="center"/>
              <w:rPr>
                <w:rFonts w:ascii="Calibri" w:hAnsi="Calibri"/>
                <w:b/>
                <w:color w:val="000000"/>
                <w:sz w:val="22"/>
              </w:rPr>
            </w:pPr>
            <w:proofErr w:type="spellStart"/>
            <w:r w:rsidRPr="004E3B85">
              <w:rPr>
                <w:rFonts w:ascii="Calibri" w:hAnsi="Calibri"/>
                <w:b/>
                <w:color w:val="000000"/>
                <w:sz w:val="22"/>
              </w:rPr>
              <w:t>Corporates</w:t>
            </w:r>
            <w:proofErr w:type="spellEnd"/>
          </w:p>
        </w:tc>
        <w:tc>
          <w:tcPr>
            <w:tcW w:w="4238" w:type="dxa"/>
            <w:gridSpan w:val="2"/>
            <w:tcBorders>
              <w:top w:val="single" w:sz="8" w:space="0" w:color="auto"/>
              <w:left w:val="nil"/>
              <w:bottom w:val="single" w:sz="8" w:space="0" w:color="auto"/>
              <w:right w:val="single" w:sz="8" w:space="0" w:color="000000"/>
            </w:tcBorders>
            <w:shd w:val="clear" w:color="000000" w:fill="95B3D7"/>
            <w:noWrap/>
            <w:vAlign w:val="center"/>
            <w:hideMark/>
          </w:tcPr>
          <w:p w:rsidR="00CE33B5" w:rsidRPr="004E3B85" w:rsidRDefault="00CE33B5" w:rsidP="006E5B0B">
            <w:pPr>
              <w:spacing w:after="0" w:line="240" w:lineRule="auto"/>
              <w:jc w:val="center"/>
              <w:rPr>
                <w:rFonts w:ascii="Calibri" w:hAnsi="Calibri"/>
                <w:b/>
                <w:color w:val="000000"/>
                <w:sz w:val="22"/>
              </w:rPr>
            </w:pPr>
            <w:r w:rsidRPr="004E3B85">
              <w:rPr>
                <w:rFonts w:ascii="Calibri" w:hAnsi="Calibri"/>
                <w:b/>
                <w:color w:val="000000"/>
                <w:sz w:val="22"/>
              </w:rPr>
              <w:t>IF</w:t>
            </w:r>
          </w:p>
        </w:tc>
      </w:tr>
      <w:tr w:rsidR="00CE33B5" w:rsidRPr="004E3B85" w:rsidTr="006E5B0B">
        <w:trPr>
          <w:trHeight w:val="315"/>
        </w:trPr>
        <w:tc>
          <w:tcPr>
            <w:tcW w:w="983" w:type="dxa"/>
            <w:tcBorders>
              <w:top w:val="nil"/>
              <w:left w:val="nil"/>
              <w:bottom w:val="nil"/>
              <w:right w:val="nil"/>
            </w:tcBorders>
            <w:shd w:val="clear" w:color="auto" w:fill="auto"/>
            <w:noWrap/>
            <w:vAlign w:val="bottom"/>
            <w:hideMark/>
          </w:tcPr>
          <w:p w:rsidR="00CE33B5" w:rsidRPr="004E3B85" w:rsidRDefault="00CE33B5" w:rsidP="006E5B0B">
            <w:pPr>
              <w:spacing w:after="0" w:line="240" w:lineRule="auto"/>
              <w:rPr>
                <w:rFonts w:ascii="Calibri" w:hAnsi="Calibri"/>
                <w:color w:val="000000"/>
                <w:sz w:val="22"/>
              </w:rPr>
            </w:pPr>
          </w:p>
        </w:tc>
        <w:tc>
          <w:tcPr>
            <w:tcW w:w="2205" w:type="dxa"/>
            <w:tcBorders>
              <w:top w:val="nil"/>
              <w:left w:val="single" w:sz="8" w:space="0" w:color="auto"/>
              <w:bottom w:val="single" w:sz="8" w:space="0" w:color="auto"/>
              <w:right w:val="single" w:sz="8" w:space="0" w:color="auto"/>
            </w:tcBorders>
            <w:shd w:val="clear" w:color="000000" w:fill="95B3D7"/>
            <w:noWrap/>
            <w:vAlign w:val="center"/>
            <w:hideMark/>
          </w:tcPr>
          <w:p w:rsidR="00CE33B5" w:rsidRPr="004E3906" w:rsidRDefault="00CE33B5" w:rsidP="006E5B0B">
            <w:pPr>
              <w:spacing w:after="0" w:line="240" w:lineRule="auto"/>
              <w:jc w:val="center"/>
              <w:rPr>
                <w:rFonts w:ascii="Calibri" w:hAnsi="Calibri"/>
                <w:b/>
                <w:color w:val="000000"/>
                <w:sz w:val="22"/>
              </w:rPr>
            </w:pPr>
            <w:proofErr w:type="spellStart"/>
            <w:r w:rsidRPr="004E3906">
              <w:rPr>
                <w:rFonts w:ascii="Calibri" w:hAnsi="Calibri"/>
                <w:b/>
                <w:color w:val="000000"/>
                <w:sz w:val="22"/>
              </w:rPr>
              <w:t>Average</w:t>
            </w:r>
            <w:proofErr w:type="spellEnd"/>
            <w:r w:rsidRPr="004E3906">
              <w:rPr>
                <w:rFonts w:ascii="Calibri" w:hAnsi="Calibri"/>
                <w:b/>
                <w:color w:val="000000"/>
                <w:sz w:val="22"/>
              </w:rPr>
              <w:t xml:space="preserve"> variance of </w:t>
            </w:r>
            <w:proofErr w:type="spellStart"/>
            <w:r w:rsidRPr="004E3906">
              <w:rPr>
                <w:rFonts w:ascii="Calibri" w:hAnsi="Calibri"/>
                <w:b/>
                <w:color w:val="000000"/>
                <w:sz w:val="22"/>
              </w:rPr>
              <w:t>difference</w:t>
            </w:r>
            <w:proofErr w:type="spellEnd"/>
          </w:p>
        </w:tc>
        <w:tc>
          <w:tcPr>
            <w:tcW w:w="2033" w:type="dxa"/>
            <w:tcBorders>
              <w:top w:val="nil"/>
              <w:left w:val="nil"/>
              <w:bottom w:val="single" w:sz="8" w:space="0" w:color="auto"/>
              <w:right w:val="single" w:sz="8" w:space="0" w:color="auto"/>
            </w:tcBorders>
            <w:shd w:val="clear" w:color="000000" w:fill="95B3D7"/>
            <w:noWrap/>
            <w:vAlign w:val="center"/>
            <w:hideMark/>
          </w:tcPr>
          <w:p w:rsidR="00CE33B5" w:rsidRPr="004E3B85" w:rsidRDefault="00CE33B5" w:rsidP="006E5B0B">
            <w:pPr>
              <w:spacing w:after="0" w:line="240" w:lineRule="auto"/>
              <w:jc w:val="center"/>
              <w:rPr>
                <w:rFonts w:ascii="Calibri" w:hAnsi="Calibri"/>
                <w:b/>
                <w:color w:val="000000"/>
                <w:sz w:val="22"/>
              </w:rPr>
            </w:pPr>
            <w:proofErr w:type="spellStart"/>
            <w:r w:rsidRPr="004E3B85">
              <w:rPr>
                <w:rFonts w:ascii="Calibri" w:hAnsi="Calibri"/>
                <w:b/>
                <w:color w:val="000000"/>
                <w:sz w:val="22"/>
              </w:rPr>
              <w:t>Average</w:t>
            </w:r>
            <w:proofErr w:type="spellEnd"/>
            <w:r w:rsidRPr="004E3B85">
              <w:rPr>
                <w:rFonts w:ascii="Calibri" w:hAnsi="Calibri"/>
                <w:b/>
                <w:color w:val="000000"/>
                <w:sz w:val="22"/>
              </w:rPr>
              <w:t xml:space="preserve"> </w:t>
            </w:r>
            <w:proofErr w:type="spellStart"/>
            <w:r w:rsidRPr="004E3B85">
              <w:rPr>
                <w:rFonts w:ascii="Calibri" w:hAnsi="Calibri"/>
                <w:b/>
                <w:color w:val="000000"/>
                <w:sz w:val="22"/>
              </w:rPr>
              <w:t>absolute</w:t>
            </w:r>
            <w:proofErr w:type="spellEnd"/>
            <w:r w:rsidRPr="004E3B85">
              <w:rPr>
                <w:rFonts w:ascii="Calibri" w:hAnsi="Calibri"/>
                <w:b/>
                <w:color w:val="000000"/>
                <w:sz w:val="22"/>
              </w:rPr>
              <w:t xml:space="preserve"> </w:t>
            </w:r>
            <w:proofErr w:type="spellStart"/>
            <w:r w:rsidRPr="004E3B85">
              <w:rPr>
                <w:rFonts w:ascii="Calibri" w:hAnsi="Calibri"/>
                <w:b/>
                <w:color w:val="000000"/>
                <w:sz w:val="22"/>
              </w:rPr>
              <w:t>difference</w:t>
            </w:r>
            <w:proofErr w:type="spellEnd"/>
          </w:p>
        </w:tc>
        <w:tc>
          <w:tcPr>
            <w:tcW w:w="2205" w:type="dxa"/>
            <w:tcBorders>
              <w:top w:val="nil"/>
              <w:left w:val="nil"/>
              <w:bottom w:val="single" w:sz="8" w:space="0" w:color="auto"/>
              <w:right w:val="single" w:sz="8" w:space="0" w:color="auto"/>
            </w:tcBorders>
            <w:shd w:val="clear" w:color="000000" w:fill="95B3D7"/>
            <w:noWrap/>
            <w:vAlign w:val="center"/>
            <w:hideMark/>
          </w:tcPr>
          <w:p w:rsidR="00CE33B5" w:rsidRPr="004E3B85" w:rsidRDefault="00CE33B5" w:rsidP="006E5B0B">
            <w:pPr>
              <w:spacing w:after="0" w:line="240" w:lineRule="auto"/>
              <w:jc w:val="center"/>
              <w:rPr>
                <w:rFonts w:ascii="Calibri" w:hAnsi="Calibri"/>
                <w:b/>
                <w:color w:val="000000"/>
                <w:sz w:val="22"/>
              </w:rPr>
            </w:pPr>
            <w:proofErr w:type="spellStart"/>
            <w:r w:rsidRPr="004E3B85">
              <w:rPr>
                <w:rFonts w:ascii="Calibri" w:hAnsi="Calibri"/>
                <w:b/>
                <w:color w:val="000000"/>
                <w:sz w:val="22"/>
              </w:rPr>
              <w:t>Average</w:t>
            </w:r>
            <w:proofErr w:type="spellEnd"/>
            <w:r w:rsidRPr="004E3B85">
              <w:rPr>
                <w:rFonts w:ascii="Calibri" w:hAnsi="Calibri"/>
                <w:b/>
                <w:color w:val="000000"/>
                <w:sz w:val="22"/>
              </w:rPr>
              <w:t xml:space="preserve"> variance of </w:t>
            </w:r>
            <w:proofErr w:type="spellStart"/>
            <w:r w:rsidRPr="004E3B85">
              <w:rPr>
                <w:rFonts w:ascii="Calibri" w:hAnsi="Calibri"/>
                <w:b/>
                <w:color w:val="000000"/>
                <w:sz w:val="22"/>
              </w:rPr>
              <w:t>difference</w:t>
            </w:r>
            <w:proofErr w:type="spellEnd"/>
          </w:p>
        </w:tc>
        <w:tc>
          <w:tcPr>
            <w:tcW w:w="2033" w:type="dxa"/>
            <w:tcBorders>
              <w:top w:val="nil"/>
              <w:left w:val="nil"/>
              <w:bottom w:val="single" w:sz="8" w:space="0" w:color="auto"/>
              <w:right w:val="single" w:sz="8" w:space="0" w:color="auto"/>
            </w:tcBorders>
            <w:shd w:val="clear" w:color="000000" w:fill="95B3D7"/>
            <w:noWrap/>
            <w:vAlign w:val="center"/>
            <w:hideMark/>
          </w:tcPr>
          <w:p w:rsidR="00CE33B5" w:rsidRPr="004E3B85" w:rsidRDefault="00CE33B5" w:rsidP="006E5B0B">
            <w:pPr>
              <w:spacing w:after="0" w:line="240" w:lineRule="auto"/>
              <w:jc w:val="center"/>
              <w:rPr>
                <w:rFonts w:ascii="Calibri" w:hAnsi="Calibri"/>
                <w:b/>
                <w:color w:val="000000"/>
                <w:sz w:val="22"/>
              </w:rPr>
            </w:pPr>
            <w:proofErr w:type="spellStart"/>
            <w:r w:rsidRPr="004E3B85">
              <w:rPr>
                <w:rFonts w:ascii="Calibri" w:hAnsi="Calibri"/>
                <w:b/>
                <w:color w:val="000000"/>
                <w:sz w:val="22"/>
              </w:rPr>
              <w:t>Average</w:t>
            </w:r>
            <w:proofErr w:type="spellEnd"/>
            <w:r w:rsidRPr="004E3B85">
              <w:rPr>
                <w:rFonts w:ascii="Calibri" w:hAnsi="Calibri"/>
                <w:b/>
                <w:color w:val="000000"/>
                <w:sz w:val="22"/>
              </w:rPr>
              <w:t xml:space="preserve"> </w:t>
            </w:r>
            <w:proofErr w:type="spellStart"/>
            <w:r w:rsidRPr="004E3B85">
              <w:rPr>
                <w:rFonts w:ascii="Calibri" w:hAnsi="Calibri"/>
                <w:b/>
                <w:color w:val="000000"/>
                <w:sz w:val="22"/>
              </w:rPr>
              <w:t>absolute</w:t>
            </w:r>
            <w:proofErr w:type="spellEnd"/>
            <w:r w:rsidRPr="004E3B85">
              <w:rPr>
                <w:rFonts w:ascii="Calibri" w:hAnsi="Calibri"/>
                <w:b/>
                <w:color w:val="000000"/>
                <w:sz w:val="22"/>
              </w:rPr>
              <w:t xml:space="preserve"> </w:t>
            </w:r>
            <w:proofErr w:type="spellStart"/>
            <w:r w:rsidRPr="004E3B85">
              <w:rPr>
                <w:rFonts w:ascii="Calibri" w:hAnsi="Calibri"/>
                <w:b/>
                <w:color w:val="000000"/>
                <w:sz w:val="22"/>
              </w:rPr>
              <w:t>difference</w:t>
            </w:r>
            <w:proofErr w:type="spellEnd"/>
          </w:p>
        </w:tc>
      </w:tr>
      <w:tr w:rsidR="00CE33B5" w:rsidRPr="004E3B85" w:rsidTr="006E5B0B">
        <w:trPr>
          <w:trHeight w:val="315"/>
        </w:trPr>
        <w:tc>
          <w:tcPr>
            <w:tcW w:w="983" w:type="dxa"/>
            <w:tcBorders>
              <w:top w:val="single" w:sz="8" w:space="0" w:color="auto"/>
              <w:left w:val="single" w:sz="8" w:space="0" w:color="auto"/>
              <w:bottom w:val="single" w:sz="8" w:space="0" w:color="auto"/>
              <w:right w:val="single" w:sz="8" w:space="0" w:color="auto"/>
            </w:tcBorders>
            <w:shd w:val="clear" w:color="000000" w:fill="95B3D7"/>
            <w:noWrap/>
            <w:vAlign w:val="center"/>
            <w:hideMark/>
          </w:tcPr>
          <w:p w:rsidR="00CE33B5" w:rsidRPr="004E3B85" w:rsidRDefault="00CE33B5" w:rsidP="006E5B0B">
            <w:pPr>
              <w:spacing w:after="0" w:line="240" w:lineRule="auto"/>
              <w:jc w:val="center"/>
              <w:rPr>
                <w:rFonts w:ascii="Calibri" w:hAnsi="Calibri"/>
                <w:b/>
                <w:color w:val="000000"/>
                <w:sz w:val="22"/>
              </w:rPr>
            </w:pPr>
            <w:r w:rsidRPr="004E3B85">
              <w:rPr>
                <w:rFonts w:ascii="Calibri" w:hAnsi="Calibri"/>
                <w:b/>
                <w:color w:val="000000"/>
                <w:sz w:val="22"/>
              </w:rPr>
              <w:t>ML1</w:t>
            </w:r>
          </w:p>
        </w:tc>
        <w:tc>
          <w:tcPr>
            <w:tcW w:w="2205" w:type="dxa"/>
            <w:tcBorders>
              <w:top w:val="single" w:sz="8" w:space="0" w:color="auto"/>
              <w:left w:val="single" w:sz="8" w:space="0" w:color="auto"/>
              <w:bottom w:val="single" w:sz="8" w:space="0" w:color="auto"/>
              <w:right w:val="single" w:sz="8" w:space="0" w:color="auto"/>
            </w:tcBorders>
            <w:shd w:val="clear" w:color="000000" w:fill="FFEB84"/>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0,0016   </w:t>
            </w:r>
          </w:p>
        </w:tc>
        <w:tc>
          <w:tcPr>
            <w:tcW w:w="2033" w:type="dxa"/>
            <w:tcBorders>
              <w:top w:val="single" w:sz="8" w:space="0" w:color="auto"/>
              <w:left w:val="single" w:sz="8" w:space="0" w:color="auto"/>
              <w:bottom w:val="single" w:sz="8" w:space="0" w:color="auto"/>
              <w:right w:val="single" w:sz="8" w:space="0" w:color="auto"/>
            </w:tcBorders>
            <w:shd w:val="clear" w:color="000000" w:fill="D1DD81"/>
            <w:noWrap/>
            <w:vAlign w:val="bottom"/>
            <w:hideMark/>
          </w:tcPr>
          <w:p w:rsidR="00CE33B5" w:rsidRDefault="00CE33B5" w:rsidP="006E5B0B">
            <w:pPr>
              <w:jc w:val="center"/>
              <w:rPr>
                <w:rFonts w:ascii="Calibri" w:hAnsi="Calibri"/>
                <w:color w:val="000000"/>
                <w:sz w:val="22"/>
              </w:rPr>
            </w:pPr>
            <w:r>
              <w:rPr>
                <w:rFonts w:ascii="Calibri" w:hAnsi="Calibri"/>
                <w:color w:val="000000"/>
                <w:sz w:val="22"/>
              </w:rPr>
              <w:t>0,0020</w:t>
            </w:r>
          </w:p>
        </w:tc>
        <w:tc>
          <w:tcPr>
            <w:tcW w:w="2205" w:type="dxa"/>
            <w:tcBorders>
              <w:top w:val="single" w:sz="8" w:space="0" w:color="auto"/>
              <w:left w:val="single" w:sz="8" w:space="0" w:color="auto"/>
              <w:bottom w:val="single" w:sz="8" w:space="0" w:color="auto"/>
              <w:right w:val="single" w:sz="8" w:space="0" w:color="auto"/>
            </w:tcBorders>
            <w:shd w:val="clear" w:color="000000" w:fill="CADB80"/>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0,0022   </w:t>
            </w:r>
          </w:p>
        </w:tc>
        <w:tc>
          <w:tcPr>
            <w:tcW w:w="2033" w:type="dxa"/>
            <w:tcBorders>
              <w:top w:val="single" w:sz="8" w:space="0" w:color="auto"/>
              <w:left w:val="single" w:sz="8" w:space="0" w:color="auto"/>
              <w:bottom w:val="single" w:sz="8" w:space="0" w:color="auto"/>
              <w:right w:val="single" w:sz="8" w:space="0" w:color="auto"/>
            </w:tcBorders>
            <w:shd w:val="clear" w:color="000000" w:fill="AAD27F"/>
            <w:noWrap/>
            <w:vAlign w:val="bottom"/>
            <w:hideMark/>
          </w:tcPr>
          <w:p w:rsidR="00CE33B5" w:rsidRDefault="00CE33B5" w:rsidP="006E5B0B">
            <w:pPr>
              <w:jc w:val="center"/>
              <w:rPr>
                <w:rFonts w:ascii="Calibri" w:hAnsi="Calibri"/>
                <w:color w:val="000000"/>
                <w:sz w:val="22"/>
              </w:rPr>
            </w:pPr>
            <w:r>
              <w:rPr>
                <w:rFonts w:ascii="Calibri" w:hAnsi="Calibri"/>
                <w:color w:val="000000"/>
                <w:sz w:val="22"/>
              </w:rPr>
              <w:t>0,0026</w:t>
            </w:r>
          </w:p>
        </w:tc>
      </w:tr>
      <w:tr w:rsidR="00CE33B5" w:rsidRPr="004E3B85" w:rsidTr="006E5B0B">
        <w:trPr>
          <w:trHeight w:val="315"/>
        </w:trPr>
        <w:tc>
          <w:tcPr>
            <w:tcW w:w="983" w:type="dxa"/>
            <w:tcBorders>
              <w:top w:val="nil"/>
              <w:left w:val="single" w:sz="8" w:space="0" w:color="auto"/>
              <w:bottom w:val="single" w:sz="8" w:space="0" w:color="auto"/>
              <w:right w:val="single" w:sz="8" w:space="0" w:color="auto"/>
            </w:tcBorders>
            <w:shd w:val="clear" w:color="000000" w:fill="95B3D7"/>
            <w:noWrap/>
            <w:vAlign w:val="center"/>
            <w:hideMark/>
          </w:tcPr>
          <w:p w:rsidR="00CE33B5" w:rsidRPr="004E3B85" w:rsidRDefault="00CE33B5" w:rsidP="006E5B0B">
            <w:pPr>
              <w:spacing w:after="0" w:line="240" w:lineRule="auto"/>
              <w:jc w:val="center"/>
              <w:rPr>
                <w:rFonts w:ascii="Calibri" w:hAnsi="Calibri"/>
                <w:b/>
                <w:color w:val="000000"/>
                <w:sz w:val="22"/>
              </w:rPr>
            </w:pPr>
            <w:r w:rsidRPr="004E3B85">
              <w:rPr>
                <w:rFonts w:ascii="Calibri" w:hAnsi="Calibri"/>
                <w:b/>
                <w:color w:val="000000"/>
                <w:sz w:val="22"/>
              </w:rPr>
              <w:t>ML2</w:t>
            </w:r>
          </w:p>
        </w:tc>
        <w:tc>
          <w:tcPr>
            <w:tcW w:w="2205" w:type="dxa"/>
            <w:tcBorders>
              <w:top w:val="nil"/>
              <w:left w:val="single" w:sz="8" w:space="0" w:color="auto"/>
              <w:bottom w:val="single" w:sz="8" w:space="0" w:color="auto"/>
              <w:right w:val="single" w:sz="8" w:space="0" w:color="auto"/>
            </w:tcBorders>
            <w:shd w:val="clear" w:color="000000" w:fill="EEE683"/>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0,0015   </w:t>
            </w:r>
          </w:p>
        </w:tc>
        <w:tc>
          <w:tcPr>
            <w:tcW w:w="2033" w:type="dxa"/>
            <w:tcBorders>
              <w:top w:val="nil"/>
              <w:left w:val="single" w:sz="8" w:space="0" w:color="auto"/>
              <w:bottom w:val="single" w:sz="8" w:space="0" w:color="auto"/>
              <w:right w:val="single" w:sz="8" w:space="0" w:color="auto"/>
            </w:tcBorders>
            <w:shd w:val="clear" w:color="000000" w:fill="FFEB84"/>
            <w:noWrap/>
            <w:vAlign w:val="bottom"/>
            <w:hideMark/>
          </w:tcPr>
          <w:p w:rsidR="00CE33B5" w:rsidRDefault="00CE33B5" w:rsidP="006E5B0B">
            <w:pPr>
              <w:jc w:val="center"/>
              <w:rPr>
                <w:rFonts w:ascii="Calibri" w:hAnsi="Calibri"/>
                <w:color w:val="000000"/>
                <w:sz w:val="22"/>
              </w:rPr>
            </w:pPr>
            <w:r>
              <w:rPr>
                <w:rFonts w:ascii="Calibri" w:hAnsi="Calibri"/>
                <w:color w:val="000000"/>
                <w:sz w:val="22"/>
              </w:rPr>
              <w:t>0,0029</w:t>
            </w:r>
          </w:p>
        </w:tc>
        <w:tc>
          <w:tcPr>
            <w:tcW w:w="2205" w:type="dxa"/>
            <w:tcBorders>
              <w:top w:val="nil"/>
              <w:left w:val="single" w:sz="8" w:space="0" w:color="auto"/>
              <w:bottom w:val="single" w:sz="8" w:space="0" w:color="auto"/>
              <w:right w:val="single" w:sz="8" w:space="0" w:color="auto"/>
            </w:tcBorders>
            <w:shd w:val="clear" w:color="000000" w:fill="FFEB84"/>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0,0029   </w:t>
            </w:r>
          </w:p>
        </w:tc>
        <w:tc>
          <w:tcPr>
            <w:tcW w:w="2033" w:type="dxa"/>
            <w:tcBorders>
              <w:top w:val="nil"/>
              <w:left w:val="single" w:sz="8" w:space="0" w:color="auto"/>
              <w:bottom w:val="single" w:sz="8" w:space="0" w:color="auto"/>
              <w:right w:val="single" w:sz="8" w:space="0" w:color="auto"/>
            </w:tcBorders>
            <w:shd w:val="clear" w:color="000000" w:fill="EAE582"/>
            <w:noWrap/>
            <w:vAlign w:val="bottom"/>
            <w:hideMark/>
          </w:tcPr>
          <w:p w:rsidR="00CE33B5" w:rsidRDefault="00CE33B5" w:rsidP="006E5B0B">
            <w:pPr>
              <w:jc w:val="center"/>
              <w:rPr>
                <w:rFonts w:ascii="Calibri" w:hAnsi="Calibri"/>
                <w:color w:val="000000"/>
                <w:sz w:val="22"/>
              </w:rPr>
            </w:pPr>
            <w:r>
              <w:rPr>
                <w:rFonts w:ascii="Calibri" w:hAnsi="Calibri"/>
                <w:color w:val="000000"/>
                <w:sz w:val="22"/>
              </w:rPr>
              <w:t>0,0032</w:t>
            </w:r>
          </w:p>
        </w:tc>
      </w:tr>
      <w:tr w:rsidR="00CE33B5" w:rsidRPr="004E3B85" w:rsidTr="006E5B0B">
        <w:trPr>
          <w:trHeight w:val="315"/>
        </w:trPr>
        <w:tc>
          <w:tcPr>
            <w:tcW w:w="983" w:type="dxa"/>
            <w:tcBorders>
              <w:top w:val="nil"/>
              <w:left w:val="single" w:sz="8" w:space="0" w:color="auto"/>
              <w:bottom w:val="single" w:sz="8" w:space="0" w:color="auto"/>
              <w:right w:val="single" w:sz="8" w:space="0" w:color="auto"/>
            </w:tcBorders>
            <w:shd w:val="clear" w:color="000000" w:fill="95B3D7"/>
            <w:noWrap/>
            <w:vAlign w:val="center"/>
            <w:hideMark/>
          </w:tcPr>
          <w:p w:rsidR="00CE33B5" w:rsidRPr="004E3B85" w:rsidRDefault="00CE33B5" w:rsidP="006E5B0B">
            <w:pPr>
              <w:spacing w:after="0" w:line="240" w:lineRule="auto"/>
              <w:jc w:val="center"/>
              <w:rPr>
                <w:rFonts w:ascii="Calibri" w:hAnsi="Calibri"/>
                <w:b/>
                <w:color w:val="000000"/>
                <w:sz w:val="22"/>
              </w:rPr>
            </w:pPr>
            <w:r w:rsidRPr="004E3B85">
              <w:rPr>
                <w:rFonts w:ascii="Calibri" w:hAnsi="Calibri"/>
                <w:b/>
                <w:color w:val="000000"/>
                <w:sz w:val="22"/>
              </w:rPr>
              <w:t>MP</w:t>
            </w:r>
          </w:p>
        </w:tc>
        <w:tc>
          <w:tcPr>
            <w:tcW w:w="2205" w:type="dxa"/>
            <w:tcBorders>
              <w:top w:val="nil"/>
              <w:left w:val="single" w:sz="8" w:space="0" w:color="auto"/>
              <w:bottom w:val="single" w:sz="8" w:space="0" w:color="auto"/>
              <w:right w:val="single" w:sz="8" w:space="0" w:color="auto"/>
            </w:tcBorders>
            <w:shd w:val="clear" w:color="000000" w:fill="FA7F70"/>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2,0023   </w:t>
            </w:r>
          </w:p>
        </w:tc>
        <w:tc>
          <w:tcPr>
            <w:tcW w:w="2033" w:type="dxa"/>
            <w:tcBorders>
              <w:top w:val="nil"/>
              <w:left w:val="single" w:sz="8" w:space="0" w:color="auto"/>
              <w:bottom w:val="single" w:sz="8" w:space="0" w:color="auto"/>
              <w:right w:val="single" w:sz="8" w:space="0" w:color="auto"/>
            </w:tcBorders>
            <w:shd w:val="clear" w:color="000000" w:fill="F9756E"/>
            <w:noWrap/>
            <w:vAlign w:val="bottom"/>
            <w:hideMark/>
          </w:tcPr>
          <w:p w:rsidR="00CE33B5" w:rsidRDefault="00CE33B5" w:rsidP="006E5B0B">
            <w:pPr>
              <w:jc w:val="center"/>
              <w:rPr>
                <w:rFonts w:ascii="Calibri" w:hAnsi="Calibri"/>
                <w:color w:val="000000"/>
                <w:sz w:val="22"/>
              </w:rPr>
            </w:pPr>
            <w:r>
              <w:rPr>
                <w:rFonts w:ascii="Calibri" w:hAnsi="Calibri"/>
                <w:color w:val="000000"/>
                <w:sz w:val="22"/>
              </w:rPr>
              <w:t>0,0965</w:t>
            </w:r>
          </w:p>
        </w:tc>
        <w:tc>
          <w:tcPr>
            <w:tcW w:w="2205" w:type="dxa"/>
            <w:tcBorders>
              <w:top w:val="nil"/>
              <w:left w:val="single" w:sz="8" w:space="0" w:color="auto"/>
              <w:bottom w:val="single" w:sz="8" w:space="0" w:color="auto"/>
              <w:right w:val="single" w:sz="8" w:space="0" w:color="auto"/>
            </w:tcBorders>
            <w:shd w:val="clear" w:color="000000" w:fill="F96F6D"/>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1,8332   </w:t>
            </w:r>
          </w:p>
        </w:tc>
        <w:tc>
          <w:tcPr>
            <w:tcW w:w="2033" w:type="dxa"/>
            <w:tcBorders>
              <w:top w:val="nil"/>
              <w:left w:val="single" w:sz="8" w:space="0" w:color="auto"/>
              <w:bottom w:val="single" w:sz="8" w:space="0" w:color="auto"/>
              <w:right w:val="single" w:sz="8" w:space="0" w:color="auto"/>
            </w:tcBorders>
            <w:shd w:val="clear" w:color="000000" w:fill="F96C6C"/>
            <w:noWrap/>
            <w:vAlign w:val="bottom"/>
            <w:hideMark/>
          </w:tcPr>
          <w:p w:rsidR="00CE33B5" w:rsidRDefault="00CE33B5" w:rsidP="006E5B0B">
            <w:pPr>
              <w:jc w:val="center"/>
              <w:rPr>
                <w:rFonts w:ascii="Calibri" w:hAnsi="Calibri"/>
                <w:color w:val="000000"/>
                <w:sz w:val="22"/>
              </w:rPr>
            </w:pPr>
            <w:r>
              <w:rPr>
                <w:rFonts w:ascii="Calibri" w:hAnsi="Calibri"/>
                <w:color w:val="000000"/>
                <w:sz w:val="22"/>
              </w:rPr>
              <w:t>0,0914</w:t>
            </w:r>
          </w:p>
        </w:tc>
      </w:tr>
      <w:tr w:rsidR="00CE33B5" w:rsidRPr="004E3B85" w:rsidTr="006E5B0B">
        <w:trPr>
          <w:trHeight w:val="315"/>
        </w:trPr>
        <w:tc>
          <w:tcPr>
            <w:tcW w:w="983" w:type="dxa"/>
            <w:tcBorders>
              <w:top w:val="nil"/>
              <w:left w:val="single" w:sz="8" w:space="0" w:color="auto"/>
              <w:bottom w:val="single" w:sz="8" w:space="0" w:color="auto"/>
              <w:right w:val="single" w:sz="8" w:space="0" w:color="auto"/>
            </w:tcBorders>
            <w:shd w:val="clear" w:color="000000" w:fill="95B3D7"/>
            <w:noWrap/>
            <w:vAlign w:val="center"/>
            <w:hideMark/>
          </w:tcPr>
          <w:p w:rsidR="00CE33B5" w:rsidRPr="004E3B85" w:rsidRDefault="00CE33B5" w:rsidP="006E5B0B">
            <w:pPr>
              <w:spacing w:after="0" w:line="240" w:lineRule="auto"/>
              <w:jc w:val="center"/>
              <w:rPr>
                <w:rFonts w:ascii="Calibri" w:hAnsi="Calibri"/>
                <w:b/>
                <w:color w:val="000000"/>
                <w:sz w:val="22"/>
              </w:rPr>
            </w:pPr>
            <w:r w:rsidRPr="004E3B85">
              <w:rPr>
                <w:rFonts w:ascii="Calibri" w:hAnsi="Calibri"/>
                <w:b/>
                <w:color w:val="000000"/>
                <w:sz w:val="22"/>
              </w:rPr>
              <w:t>ME</w:t>
            </w:r>
          </w:p>
        </w:tc>
        <w:tc>
          <w:tcPr>
            <w:tcW w:w="2205" w:type="dxa"/>
            <w:tcBorders>
              <w:top w:val="nil"/>
              <w:left w:val="single" w:sz="8" w:space="0" w:color="auto"/>
              <w:bottom w:val="single" w:sz="8" w:space="0" w:color="auto"/>
              <w:right w:val="single" w:sz="8" w:space="0" w:color="auto"/>
            </w:tcBorders>
            <w:shd w:val="clear" w:color="000000" w:fill="FA7F70"/>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2,0023   </w:t>
            </w:r>
          </w:p>
        </w:tc>
        <w:tc>
          <w:tcPr>
            <w:tcW w:w="2033" w:type="dxa"/>
            <w:tcBorders>
              <w:top w:val="nil"/>
              <w:left w:val="single" w:sz="8" w:space="0" w:color="auto"/>
              <w:bottom w:val="single" w:sz="8" w:space="0" w:color="auto"/>
              <w:right w:val="single" w:sz="8" w:space="0" w:color="auto"/>
            </w:tcBorders>
            <w:shd w:val="clear" w:color="000000" w:fill="F9756E"/>
            <w:noWrap/>
            <w:vAlign w:val="bottom"/>
            <w:hideMark/>
          </w:tcPr>
          <w:p w:rsidR="00CE33B5" w:rsidRDefault="00CE33B5" w:rsidP="006E5B0B">
            <w:pPr>
              <w:jc w:val="center"/>
              <w:rPr>
                <w:rFonts w:ascii="Calibri" w:hAnsi="Calibri"/>
                <w:color w:val="000000"/>
                <w:sz w:val="22"/>
              </w:rPr>
            </w:pPr>
            <w:r>
              <w:rPr>
                <w:rFonts w:ascii="Calibri" w:hAnsi="Calibri"/>
                <w:color w:val="000000"/>
                <w:sz w:val="22"/>
              </w:rPr>
              <w:t>0,0965</w:t>
            </w:r>
          </w:p>
        </w:tc>
        <w:tc>
          <w:tcPr>
            <w:tcW w:w="2205" w:type="dxa"/>
            <w:tcBorders>
              <w:top w:val="nil"/>
              <w:left w:val="single" w:sz="8" w:space="0" w:color="auto"/>
              <w:bottom w:val="single" w:sz="8" w:space="0" w:color="auto"/>
              <w:right w:val="single" w:sz="8" w:space="0" w:color="auto"/>
            </w:tcBorders>
            <w:shd w:val="clear" w:color="000000" w:fill="F96F6D"/>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1,8332   </w:t>
            </w:r>
          </w:p>
        </w:tc>
        <w:tc>
          <w:tcPr>
            <w:tcW w:w="2033" w:type="dxa"/>
            <w:tcBorders>
              <w:top w:val="nil"/>
              <w:left w:val="single" w:sz="8" w:space="0" w:color="auto"/>
              <w:bottom w:val="single" w:sz="8" w:space="0" w:color="auto"/>
              <w:right w:val="single" w:sz="8" w:space="0" w:color="auto"/>
            </w:tcBorders>
            <w:shd w:val="clear" w:color="000000" w:fill="F96C6C"/>
            <w:noWrap/>
            <w:vAlign w:val="bottom"/>
            <w:hideMark/>
          </w:tcPr>
          <w:p w:rsidR="00CE33B5" w:rsidRDefault="00CE33B5" w:rsidP="006E5B0B">
            <w:pPr>
              <w:jc w:val="center"/>
              <w:rPr>
                <w:rFonts w:ascii="Calibri" w:hAnsi="Calibri"/>
                <w:color w:val="000000"/>
                <w:sz w:val="22"/>
              </w:rPr>
            </w:pPr>
            <w:r>
              <w:rPr>
                <w:rFonts w:ascii="Calibri" w:hAnsi="Calibri"/>
                <w:color w:val="000000"/>
                <w:sz w:val="22"/>
              </w:rPr>
              <w:t>0,0914</w:t>
            </w:r>
          </w:p>
        </w:tc>
      </w:tr>
      <w:tr w:rsidR="00CE33B5" w:rsidRPr="004E3B85" w:rsidTr="006E5B0B">
        <w:trPr>
          <w:trHeight w:val="315"/>
        </w:trPr>
        <w:tc>
          <w:tcPr>
            <w:tcW w:w="983" w:type="dxa"/>
            <w:tcBorders>
              <w:top w:val="nil"/>
              <w:left w:val="single" w:sz="8" w:space="0" w:color="auto"/>
              <w:bottom w:val="single" w:sz="8" w:space="0" w:color="auto"/>
              <w:right w:val="single" w:sz="8" w:space="0" w:color="auto"/>
            </w:tcBorders>
            <w:shd w:val="clear" w:color="000000" w:fill="95B3D7"/>
            <w:noWrap/>
            <w:vAlign w:val="center"/>
            <w:hideMark/>
          </w:tcPr>
          <w:p w:rsidR="00CE33B5" w:rsidRPr="004E3B85" w:rsidRDefault="00CE33B5" w:rsidP="006E5B0B">
            <w:pPr>
              <w:spacing w:after="0" w:line="240" w:lineRule="auto"/>
              <w:jc w:val="center"/>
              <w:rPr>
                <w:rFonts w:ascii="Calibri" w:hAnsi="Calibri"/>
                <w:b/>
                <w:color w:val="000000"/>
                <w:sz w:val="22"/>
              </w:rPr>
            </w:pPr>
            <w:r w:rsidRPr="004E3B85">
              <w:rPr>
                <w:rFonts w:ascii="Calibri" w:hAnsi="Calibri"/>
                <w:b/>
                <w:color w:val="000000"/>
                <w:sz w:val="22"/>
              </w:rPr>
              <w:t>M2</w:t>
            </w:r>
          </w:p>
        </w:tc>
        <w:tc>
          <w:tcPr>
            <w:tcW w:w="2205" w:type="dxa"/>
            <w:tcBorders>
              <w:top w:val="nil"/>
              <w:left w:val="single" w:sz="8" w:space="0" w:color="auto"/>
              <w:bottom w:val="single" w:sz="8" w:space="0" w:color="auto"/>
              <w:right w:val="single" w:sz="8" w:space="0" w:color="auto"/>
            </w:tcBorders>
            <w:shd w:val="clear" w:color="000000" w:fill="FFEB84"/>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0,0016   </w:t>
            </w:r>
          </w:p>
        </w:tc>
        <w:tc>
          <w:tcPr>
            <w:tcW w:w="2033" w:type="dxa"/>
            <w:tcBorders>
              <w:top w:val="nil"/>
              <w:left w:val="single" w:sz="8" w:space="0" w:color="auto"/>
              <w:bottom w:val="single" w:sz="8" w:space="0" w:color="auto"/>
              <w:right w:val="single" w:sz="8" w:space="0" w:color="auto"/>
            </w:tcBorders>
            <w:shd w:val="clear" w:color="000000" w:fill="FFE884"/>
            <w:noWrap/>
            <w:vAlign w:val="bottom"/>
            <w:hideMark/>
          </w:tcPr>
          <w:p w:rsidR="00CE33B5" w:rsidRDefault="00CE33B5" w:rsidP="006E5B0B">
            <w:pPr>
              <w:jc w:val="center"/>
              <w:rPr>
                <w:rFonts w:ascii="Calibri" w:hAnsi="Calibri"/>
                <w:color w:val="000000"/>
                <w:sz w:val="22"/>
              </w:rPr>
            </w:pPr>
            <w:r>
              <w:rPr>
                <w:rFonts w:ascii="Calibri" w:hAnsi="Calibri"/>
                <w:color w:val="000000"/>
                <w:sz w:val="22"/>
              </w:rPr>
              <w:t>0,0050</w:t>
            </w:r>
          </w:p>
        </w:tc>
        <w:tc>
          <w:tcPr>
            <w:tcW w:w="2205" w:type="dxa"/>
            <w:tcBorders>
              <w:top w:val="nil"/>
              <w:left w:val="single" w:sz="8" w:space="0" w:color="auto"/>
              <w:bottom w:val="single" w:sz="8" w:space="0" w:color="auto"/>
              <w:right w:val="single" w:sz="8" w:space="0" w:color="auto"/>
            </w:tcBorders>
            <w:shd w:val="clear" w:color="000000" w:fill="FFE784"/>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0,0759   </w:t>
            </w:r>
          </w:p>
        </w:tc>
        <w:tc>
          <w:tcPr>
            <w:tcW w:w="2033" w:type="dxa"/>
            <w:tcBorders>
              <w:top w:val="nil"/>
              <w:left w:val="single" w:sz="8" w:space="0" w:color="auto"/>
              <w:bottom w:val="single" w:sz="8" w:space="0" w:color="auto"/>
              <w:right w:val="single" w:sz="8" w:space="0" w:color="auto"/>
            </w:tcBorders>
            <w:shd w:val="clear" w:color="000000" w:fill="FED781"/>
            <w:noWrap/>
            <w:vAlign w:val="bottom"/>
            <w:hideMark/>
          </w:tcPr>
          <w:p w:rsidR="00CE33B5" w:rsidRDefault="00CE33B5" w:rsidP="006E5B0B">
            <w:pPr>
              <w:jc w:val="center"/>
              <w:rPr>
                <w:rFonts w:ascii="Calibri" w:hAnsi="Calibri"/>
                <w:color w:val="000000"/>
                <w:sz w:val="22"/>
              </w:rPr>
            </w:pPr>
            <w:r>
              <w:rPr>
                <w:rFonts w:ascii="Calibri" w:hAnsi="Calibri"/>
                <w:color w:val="000000"/>
                <w:sz w:val="22"/>
              </w:rPr>
              <w:t>0,0177</w:t>
            </w:r>
          </w:p>
        </w:tc>
      </w:tr>
      <w:tr w:rsidR="00CE33B5" w:rsidRPr="004E3B85" w:rsidTr="006E5B0B">
        <w:trPr>
          <w:trHeight w:val="315"/>
        </w:trPr>
        <w:tc>
          <w:tcPr>
            <w:tcW w:w="983" w:type="dxa"/>
            <w:tcBorders>
              <w:top w:val="nil"/>
              <w:left w:val="single" w:sz="8" w:space="0" w:color="auto"/>
              <w:bottom w:val="single" w:sz="8" w:space="0" w:color="auto"/>
              <w:right w:val="single" w:sz="8" w:space="0" w:color="auto"/>
            </w:tcBorders>
            <w:shd w:val="clear" w:color="000000" w:fill="95B3D7"/>
            <w:noWrap/>
            <w:vAlign w:val="center"/>
            <w:hideMark/>
          </w:tcPr>
          <w:p w:rsidR="00CE33B5" w:rsidRPr="004E3B85" w:rsidRDefault="00CE33B5" w:rsidP="006E5B0B">
            <w:pPr>
              <w:spacing w:after="0" w:line="240" w:lineRule="auto"/>
              <w:jc w:val="center"/>
              <w:rPr>
                <w:rFonts w:ascii="Calibri" w:hAnsi="Calibri"/>
                <w:b/>
                <w:color w:val="000000"/>
                <w:sz w:val="22"/>
              </w:rPr>
            </w:pPr>
            <w:r w:rsidRPr="004E3B85">
              <w:rPr>
                <w:rFonts w:ascii="Calibri" w:hAnsi="Calibri"/>
                <w:b/>
                <w:color w:val="000000"/>
                <w:sz w:val="22"/>
              </w:rPr>
              <w:lastRenderedPageBreak/>
              <w:t>MSVD</w:t>
            </w:r>
          </w:p>
        </w:tc>
        <w:tc>
          <w:tcPr>
            <w:tcW w:w="2205" w:type="dxa"/>
            <w:tcBorders>
              <w:top w:val="nil"/>
              <w:left w:val="single" w:sz="8" w:space="0" w:color="auto"/>
              <w:bottom w:val="single" w:sz="8" w:space="0" w:color="auto"/>
              <w:right w:val="single" w:sz="8" w:space="0" w:color="auto"/>
            </w:tcBorders>
            <w:shd w:val="clear" w:color="000000" w:fill="F8696B"/>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2,3987   </w:t>
            </w:r>
          </w:p>
        </w:tc>
        <w:tc>
          <w:tcPr>
            <w:tcW w:w="2033" w:type="dxa"/>
            <w:tcBorders>
              <w:top w:val="nil"/>
              <w:left w:val="single" w:sz="8" w:space="0" w:color="auto"/>
              <w:bottom w:val="single" w:sz="8" w:space="0" w:color="auto"/>
              <w:right w:val="single" w:sz="8" w:space="0" w:color="auto"/>
            </w:tcBorders>
            <w:shd w:val="clear" w:color="000000" w:fill="F8696B"/>
            <w:noWrap/>
            <w:vAlign w:val="bottom"/>
            <w:hideMark/>
          </w:tcPr>
          <w:p w:rsidR="00CE33B5" w:rsidRDefault="00CE33B5" w:rsidP="006E5B0B">
            <w:pPr>
              <w:jc w:val="center"/>
              <w:rPr>
                <w:rFonts w:ascii="Calibri" w:hAnsi="Calibri"/>
                <w:color w:val="000000"/>
                <w:sz w:val="22"/>
              </w:rPr>
            </w:pPr>
            <w:r>
              <w:rPr>
                <w:rFonts w:ascii="Calibri" w:hAnsi="Calibri"/>
                <w:color w:val="000000"/>
                <w:sz w:val="22"/>
              </w:rPr>
              <w:t>0,1056</w:t>
            </w:r>
          </w:p>
        </w:tc>
        <w:tc>
          <w:tcPr>
            <w:tcW w:w="2205" w:type="dxa"/>
            <w:tcBorders>
              <w:top w:val="nil"/>
              <w:left w:val="single" w:sz="8" w:space="0" w:color="auto"/>
              <w:bottom w:val="single" w:sz="8" w:space="0" w:color="auto"/>
              <w:right w:val="single" w:sz="8" w:space="0" w:color="auto"/>
            </w:tcBorders>
            <w:shd w:val="clear" w:color="000000" w:fill="F8696B"/>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1,9125   </w:t>
            </w:r>
          </w:p>
        </w:tc>
        <w:tc>
          <w:tcPr>
            <w:tcW w:w="2033" w:type="dxa"/>
            <w:tcBorders>
              <w:top w:val="nil"/>
              <w:left w:val="single" w:sz="8" w:space="0" w:color="auto"/>
              <w:bottom w:val="single" w:sz="8" w:space="0" w:color="auto"/>
              <w:right w:val="single" w:sz="8" w:space="0" w:color="auto"/>
            </w:tcBorders>
            <w:shd w:val="clear" w:color="000000" w:fill="F8696B"/>
            <w:noWrap/>
            <w:vAlign w:val="bottom"/>
            <w:hideMark/>
          </w:tcPr>
          <w:p w:rsidR="00CE33B5" w:rsidRDefault="00CE33B5" w:rsidP="006E5B0B">
            <w:pPr>
              <w:jc w:val="center"/>
              <w:rPr>
                <w:rFonts w:ascii="Calibri" w:hAnsi="Calibri"/>
                <w:color w:val="000000"/>
                <w:sz w:val="22"/>
              </w:rPr>
            </w:pPr>
            <w:r>
              <w:rPr>
                <w:rFonts w:ascii="Calibri" w:hAnsi="Calibri"/>
                <w:color w:val="000000"/>
                <w:sz w:val="22"/>
              </w:rPr>
              <w:t>0,0932</w:t>
            </w:r>
          </w:p>
        </w:tc>
      </w:tr>
      <w:tr w:rsidR="00CE33B5" w:rsidRPr="004E3B85" w:rsidTr="006E5B0B">
        <w:trPr>
          <w:trHeight w:val="315"/>
        </w:trPr>
        <w:tc>
          <w:tcPr>
            <w:tcW w:w="983" w:type="dxa"/>
            <w:tcBorders>
              <w:top w:val="nil"/>
              <w:left w:val="single" w:sz="8" w:space="0" w:color="auto"/>
              <w:bottom w:val="single" w:sz="8" w:space="0" w:color="auto"/>
              <w:right w:val="single" w:sz="8" w:space="0" w:color="auto"/>
            </w:tcBorders>
            <w:shd w:val="clear" w:color="000000" w:fill="95B3D7"/>
            <w:noWrap/>
            <w:vAlign w:val="center"/>
            <w:hideMark/>
          </w:tcPr>
          <w:p w:rsidR="00CE33B5" w:rsidRPr="004E3B85" w:rsidRDefault="00CE33B5" w:rsidP="006E5B0B">
            <w:pPr>
              <w:spacing w:after="0" w:line="240" w:lineRule="auto"/>
              <w:jc w:val="center"/>
              <w:rPr>
                <w:rFonts w:ascii="Calibri" w:hAnsi="Calibri"/>
                <w:b/>
                <w:color w:val="000000"/>
                <w:sz w:val="22"/>
              </w:rPr>
            </w:pPr>
            <w:r w:rsidRPr="004E3B85">
              <w:rPr>
                <w:rFonts w:ascii="Calibri" w:hAnsi="Calibri"/>
                <w:b/>
                <w:color w:val="000000"/>
                <w:sz w:val="22"/>
              </w:rPr>
              <w:t>MDEX</w:t>
            </w:r>
          </w:p>
        </w:tc>
        <w:tc>
          <w:tcPr>
            <w:tcW w:w="2205" w:type="dxa"/>
            <w:tcBorders>
              <w:top w:val="nil"/>
              <w:left w:val="single" w:sz="8" w:space="0" w:color="auto"/>
              <w:bottom w:val="single" w:sz="8" w:space="0" w:color="auto"/>
              <w:right w:val="single" w:sz="8" w:space="0" w:color="auto"/>
            </w:tcBorders>
            <w:shd w:val="clear" w:color="000000" w:fill="6AC07B"/>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0,0006   </w:t>
            </w:r>
          </w:p>
        </w:tc>
        <w:tc>
          <w:tcPr>
            <w:tcW w:w="2033" w:type="dxa"/>
            <w:tcBorders>
              <w:top w:val="nil"/>
              <w:left w:val="single" w:sz="8" w:space="0" w:color="auto"/>
              <w:bottom w:val="single" w:sz="8" w:space="0" w:color="auto"/>
              <w:right w:val="single" w:sz="8" w:space="0" w:color="auto"/>
            </w:tcBorders>
            <w:shd w:val="clear" w:color="000000" w:fill="88C87D"/>
            <w:noWrap/>
            <w:vAlign w:val="bottom"/>
            <w:hideMark/>
          </w:tcPr>
          <w:p w:rsidR="00CE33B5" w:rsidRDefault="00CE33B5" w:rsidP="006E5B0B">
            <w:pPr>
              <w:jc w:val="center"/>
              <w:rPr>
                <w:rFonts w:ascii="Calibri" w:hAnsi="Calibri"/>
                <w:color w:val="000000"/>
                <w:sz w:val="22"/>
              </w:rPr>
            </w:pPr>
            <w:r>
              <w:rPr>
                <w:rFonts w:ascii="Calibri" w:hAnsi="Calibri"/>
                <w:color w:val="000000"/>
                <w:sz w:val="22"/>
              </w:rPr>
              <w:t>0,0013</w:t>
            </w:r>
          </w:p>
        </w:tc>
        <w:tc>
          <w:tcPr>
            <w:tcW w:w="2205" w:type="dxa"/>
            <w:tcBorders>
              <w:top w:val="nil"/>
              <w:left w:val="single" w:sz="8" w:space="0" w:color="auto"/>
              <w:bottom w:val="single" w:sz="8" w:space="0" w:color="auto"/>
              <w:right w:val="single" w:sz="8" w:space="0" w:color="auto"/>
            </w:tcBorders>
            <w:shd w:val="clear" w:color="000000" w:fill="90CB7D"/>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0,0014   </w:t>
            </w:r>
          </w:p>
        </w:tc>
        <w:tc>
          <w:tcPr>
            <w:tcW w:w="2033" w:type="dxa"/>
            <w:tcBorders>
              <w:top w:val="nil"/>
              <w:left w:val="single" w:sz="8" w:space="0" w:color="auto"/>
              <w:bottom w:val="single" w:sz="8" w:space="0" w:color="auto"/>
              <w:right w:val="single" w:sz="8" w:space="0" w:color="auto"/>
            </w:tcBorders>
            <w:shd w:val="clear" w:color="000000" w:fill="6CC07B"/>
            <w:noWrap/>
            <w:vAlign w:val="bottom"/>
            <w:hideMark/>
          </w:tcPr>
          <w:p w:rsidR="00CE33B5" w:rsidRDefault="00CE33B5" w:rsidP="006E5B0B">
            <w:pPr>
              <w:jc w:val="center"/>
              <w:rPr>
                <w:rFonts w:ascii="Calibri" w:hAnsi="Calibri"/>
                <w:color w:val="000000"/>
                <w:sz w:val="22"/>
              </w:rPr>
            </w:pPr>
            <w:r>
              <w:rPr>
                <w:rFonts w:ascii="Calibri" w:hAnsi="Calibri"/>
                <w:color w:val="000000"/>
                <w:sz w:val="22"/>
              </w:rPr>
              <w:t>0,0020</w:t>
            </w:r>
          </w:p>
        </w:tc>
      </w:tr>
      <w:tr w:rsidR="00CE33B5" w:rsidRPr="004E3B85" w:rsidTr="006E5B0B">
        <w:trPr>
          <w:trHeight w:val="315"/>
        </w:trPr>
        <w:tc>
          <w:tcPr>
            <w:tcW w:w="983" w:type="dxa"/>
            <w:tcBorders>
              <w:top w:val="nil"/>
              <w:left w:val="single" w:sz="8" w:space="0" w:color="auto"/>
              <w:bottom w:val="single" w:sz="8" w:space="0" w:color="auto"/>
              <w:right w:val="single" w:sz="8" w:space="0" w:color="auto"/>
            </w:tcBorders>
            <w:shd w:val="clear" w:color="000000" w:fill="95B3D7"/>
            <w:noWrap/>
            <w:vAlign w:val="center"/>
            <w:hideMark/>
          </w:tcPr>
          <w:p w:rsidR="00CE33B5" w:rsidRPr="004E3B85" w:rsidRDefault="00CE33B5" w:rsidP="006E5B0B">
            <w:pPr>
              <w:spacing w:after="0" w:line="240" w:lineRule="auto"/>
              <w:jc w:val="center"/>
              <w:rPr>
                <w:rFonts w:ascii="Calibri" w:hAnsi="Calibri"/>
                <w:b/>
                <w:color w:val="000000"/>
                <w:sz w:val="22"/>
              </w:rPr>
            </w:pPr>
            <w:r w:rsidRPr="004E3B85">
              <w:rPr>
                <w:rFonts w:ascii="Calibri" w:hAnsi="Calibri"/>
                <w:b/>
                <w:color w:val="000000"/>
                <w:sz w:val="22"/>
              </w:rPr>
              <w:t>MTRU</w:t>
            </w:r>
          </w:p>
        </w:tc>
        <w:tc>
          <w:tcPr>
            <w:tcW w:w="2205" w:type="dxa"/>
            <w:tcBorders>
              <w:top w:val="nil"/>
              <w:left w:val="single" w:sz="8" w:space="0" w:color="auto"/>
              <w:bottom w:val="single" w:sz="8" w:space="0" w:color="auto"/>
              <w:right w:val="single" w:sz="8" w:space="0" w:color="auto"/>
            </w:tcBorders>
            <w:shd w:val="clear" w:color="000000" w:fill="B3D57F"/>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0,0011   </w:t>
            </w:r>
          </w:p>
        </w:tc>
        <w:tc>
          <w:tcPr>
            <w:tcW w:w="2033" w:type="dxa"/>
            <w:tcBorders>
              <w:top w:val="nil"/>
              <w:left w:val="single" w:sz="8" w:space="0" w:color="auto"/>
              <w:bottom w:val="single" w:sz="8" w:space="0" w:color="auto"/>
              <w:right w:val="single" w:sz="8" w:space="0" w:color="auto"/>
            </w:tcBorders>
            <w:shd w:val="clear" w:color="000000" w:fill="BAD780"/>
            <w:noWrap/>
            <w:vAlign w:val="bottom"/>
            <w:hideMark/>
          </w:tcPr>
          <w:p w:rsidR="00CE33B5" w:rsidRDefault="00CE33B5" w:rsidP="006E5B0B">
            <w:pPr>
              <w:jc w:val="center"/>
              <w:rPr>
                <w:rFonts w:ascii="Calibri" w:hAnsi="Calibri"/>
                <w:color w:val="000000"/>
                <w:sz w:val="22"/>
              </w:rPr>
            </w:pPr>
            <w:r>
              <w:rPr>
                <w:rFonts w:ascii="Calibri" w:hAnsi="Calibri"/>
                <w:color w:val="000000"/>
                <w:sz w:val="22"/>
              </w:rPr>
              <w:t>0,0018</w:t>
            </w:r>
          </w:p>
        </w:tc>
        <w:tc>
          <w:tcPr>
            <w:tcW w:w="2205" w:type="dxa"/>
            <w:tcBorders>
              <w:top w:val="nil"/>
              <w:left w:val="single" w:sz="8" w:space="0" w:color="auto"/>
              <w:bottom w:val="single" w:sz="8" w:space="0" w:color="auto"/>
              <w:right w:val="single" w:sz="8" w:space="0" w:color="auto"/>
            </w:tcBorders>
            <w:shd w:val="clear" w:color="000000" w:fill="B6D67F"/>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0,0019   </w:t>
            </w:r>
          </w:p>
        </w:tc>
        <w:tc>
          <w:tcPr>
            <w:tcW w:w="2033" w:type="dxa"/>
            <w:tcBorders>
              <w:top w:val="nil"/>
              <w:left w:val="single" w:sz="8" w:space="0" w:color="auto"/>
              <w:bottom w:val="single" w:sz="8" w:space="0" w:color="auto"/>
              <w:right w:val="single" w:sz="8" w:space="0" w:color="auto"/>
            </w:tcBorders>
            <w:shd w:val="clear" w:color="000000" w:fill="9ECF7E"/>
            <w:noWrap/>
            <w:vAlign w:val="bottom"/>
            <w:hideMark/>
          </w:tcPr>
          <w:p w:rsidR="00CE33B5" w:rsidRDefault="00CE33B5" w:rsidP="006E5B0B">
            <w:pPr>
              <w:jc w:val="center"/>
              <w:rPr>
                <w:rFonts w:ascii="Calibri" w:hAnsi="Calibri"/>
                <w:color w:val="000000"/>
                <w:sz w:val="22"/>
              </w:rPr>
            </w:pPr>
            <w:r>
              <w:rPr>
                <w:rFonts w:ascii="Calibri" w:hAnsi="Calibri"/>
                <w:color w:val="000000"/>
                <w:sz w:val="22"/>
              </w:rPr>
              <w:t>0,0025</w:t>
            </w:r>
          </w:p>
        </w:tc>
      </w:tr>
      <w:tr w:rsidR="00CE33B5" w:rsidRPr="004E3B85" w:rsidTr="006E5B0B">
        <w:trPr>
          <w:trHeight w:val="315"/>
        </w:trPr>
        <w:tc>
          <w:tcPr>
            <w:tcW w:w="983" w:type="dxa"/>
            <w:tcBorders>
              <w:top w:val="nil"/>
              <w:left w:val="single" w:sz="8" w:space="0" w:color="auto"/>
              <w:bottom w:val="single" w:sz="8" w:space="0" w:color="auto"/>
              <w:right w:val="single" w:sz="8" w:space="0" w:color="auto"/>
            </w:tcBorders>
            <w:shd w:val="clear" w:color="000000" w:fill="95B3D7"/>
            <w:noWrap/>
            <w:vAlign w:val="center"/>
            <w:hideMark/>
          </w:tcPr>
          <w:p w:rsidR="00CE33B5" w:rsidRPr="004E3B85" w:rsidRDefault="00CE33B5" w:rsidP="006E5B0B">
            <w:pPr>
              <w:spacing w:after="0" w:line="240" w:lineRule="auto"/>
              <w:jc w:val="center"/>
              <w:rPr>
                <w:rFonts w:ascii="Calibri" w:hAnsi="Calibri"/>
                <w:b/>
                <w:color w:val="000000"/>
                <w:sz w:val="22"/>
              </w:rPr>
            </w:pPr>
            <w:proofErr w:type="spellStart"/>
            <w:r w:rsidRPr="004E3B85">
              <w:rPr>
                <w:rFonts w:ascii="Calibri" w:hAnsi="Calibri"/>
                <w:b/>
                <w:color w:val="000000"/>
                <w:sz w:val="22"/>
              </w:rPr>
              <w:t>Euc</w:t>
            </w:r>
            <w:proofErr w:type="spellEnd"/>
          </w:p>
        </w:tc>
        <w:tc>
          <w:tcPr>
            <w:tcW w:w="2205" w:type="dxa"/>
            <w:tcBorders>
              <w:top w:val="nil"/>
              <w:left w:val="single" w:sz="8" w:space="0" w:color="auto"/>
              <w:bottom w:val="single" w:sz="8" w:space="0" w:color="auto"/>
              <w:right w:val="single" w:sz="8" w:space="0" w:color="auto"/>
            </w:tcBorders>
            <w:shd w:val="clear" w:color="000000" w:fill="FFEB84"/>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0,0074   </w:t>
            </w:r>
          </w:p>
        </w:tc>
        <w:tc>
          <w:tcPr>
            <w:tcW w:w="2033" w:type="dxa"/>
            <w:tcBorders>
              <w:top w:val="nil"/>
              <w:left w:val="single" w:sz="8" w:space="0" w:color="auto"/>
              <w:bottom w:val="single" w:sz="8" w:space="0" w:color="auto"/>
              <w:right w:val="single" w:sz="8" w:space="0" w:color="auto"/>
            </w:tcBorders>
            <w:shd w:val="clear" w:color="000000" w:fill="FFE683"/>
            <w:noWrap/>
            <w:vAlign w:val="bottom"/>
            <w:hideMark/>
          </w:tcPr>
          <w:p w:rsidR="00CE33B5" w:rsidRDefault="00CE33B5" w:rsidP="006E5B0B">
            <w:pPr>
              <w:jc w:val="center"/>
              <w:rPr>
                <w:rFonts w:ascii="Calibri" w:hAnsi="Calibri"/>
                <w:color w:val="000000"/>
                <w:sz w:val="22"/>
              </w:rPr>
            </w:pPr>
            <w:r>
              <w:rPr>
                <w:rFonts w:ascii="Calibri" w:hAnsi="Calibri"/>
                <w:color w:val="000000"/>
                <w:sz w:val="22"/>
              </w:rPr>
              <w:t>0,0069</w:t>
            </w:r>
          </w:p>
        </w:tc>
        <w:tc>
          <w:tcPr>
            <w:tcW w:w="2205" w:type="dxa"/>
            <w:tcBorders>
              <w:top w:val="nil"/>
              <w:left w:val="single" w:sz="8" w:space="0" w:color="auto"/>
              <w:bottom w:val="single" w:sz="8" w:space="0" w:color="auto"/>
              <w:right w:val="single" w:sz="8" w:space="0" w:color="auto"/>
            </w:tcBorders>
            <w:shd w:val="clear" w:color="000000" w:fill="FFE683"/>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0,0864   </w:t>
            </w:r>
          </w:p>
        </w:tc>
        <w:tc>
          <w:tcPr>
            <w:tcW w:w="2033" w:type="dxa"/>
            <w:tcBorders>
              <w:top w:val="nil"/>
              <w:left w:val="single" w:sz="8" w:space="0" w:color="auto"/>
              <w:bottom w:val="single" w:sz="8" w:space="0" w:color="auto"/>
              <w:right w:val="single" w:sz="8" w:space="0" w:color="auto"/>
            </w:tcBorders>
            <w:shd w:val="clear" w:color="000000" w:fill="FFE483"/>
            <w:noWrap/>
            <w:vAlign w:val="bottom"/>
            <w:hideMark/>
          </w:tcPr>
          <w:p w:rsidR="00CE33B5" w:rsidRDefault="00CE33B5" w:rsidP="006E5B0B">
            <w:pPr>
              <w:jc w:val="center"/>
              <w:rPr>
                <w:rFonts w:ascii="Calibri" w:hAnsi="Calibri"/>
                <w:color w:val="000000"/>
                <w:sz w:val="22"/>
              </w:rPr>
            </w:pPr>
            <w:r>
              <w:rPr>
                <w:rFonts w:ascii="Calibri" w:hAnsi="Calibri"/>
                <w:color w:val="000000"/>
                <w:sz w:val="22"/>
              </w:rPr>
              <w:t>0,0088</w:t>
            </w:r>
          </w:p>
        </w:tc>
      </w:tr>
      <w:tr w:rsidR="00CE33B5" w:rsidRPr="004E3B85" w:rsidTr="006E5B0B">
        <w:trPr>
          <w:trHeight w:val="315"/>
        </w:trPr>
        <w:tc>
          <w:tcPr>
            <w:tcW w:w="983" w:type="dxa"/>
            <w:tcBorders>
              <w:top w:val="nil"/>
              <w:left w:val="single" w:sz="8" w:space="0" w:color="auto"/>
              <w:bottom w:val="single" w:sz="8" w:space="0" w:color="auto"/>
              <w:right w:val="single" w:sz="8" w:space="0" w:color="auto"/>
            </w:tcBorders>
            <w:shd w:val="clear" w:color="000000" w:fill="95B3D7"/>
            <w:noWrap/>
            <w:vAlign w:val="center"/>
            <w:hideMark/>
          </w:tcPr>
          <w:p w:rsidR="00CE33B5" w:rsidRPr="004E3B85" w:rsidRDefault="00CE33B5" w:rsidP="006E5B0B">
            <w:pPr>
              <w:spacing w:after="0" w:line="240" w:lineRule="auto"/>
              <w:jc w:val="center"/>
              <w:rPr>
                <w:rFonts w:ascii="Calibri" w:hAnsi="Calibri"/>
                <w:b/>
                <w:color w:val="000000"/>
                <w:sz w:val="22"/>
              </w:rPr>
            </w:pPr>
            <w:r w:rsidRPr="004E3B85">
              <w:rPr>
                <w:rFonts w:ascii="Calibri" w:hAnsi="Calibri"/>
                <w:b/>
                <w:color w:val="000000"/>
                <w:sz w:val="22"/>
              </w:rPr>
              <w:t>ML1_w</w:t>
            </w:r>
          </w:p>
        </w:tc>
        <w:tc>
          <w:tcPr>
            <w:tcW w:w="2205" w:type="dxa"/>
            <w:tcBorders>
              <w:top w:val="nil"/>
              <w:left w:val="single" w:sz="8" w:space="0" w:color="auto"/>
              <w:bottom w:val="single" w:sz="8" w:space="0" w:color="auto"/>
              <w:right w:val="single" w:sz="8" w:space="0" w:color="auto"/>
            </w:tcBorders>
            <w:shd w:val="clear" w:color="000000" w:fill="FFEB84"/>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0,0017   </w:t>
            </w:r>
          </w:p>
        </w:tc>
        <w:tc>
          <w:tcPr>
            <w:tcW w:w="2033" w:type="dxa"/>
            <w:tcBorders>
              <w:top w:val="nil"/>
              <w:left w:val="single" w:sz="8" w:space="0" w:color="auto"/>
              <w:bottom w:val="single" w:sz="8" w:space="0" w:color="auto"/>
              <w:right w:val="single" w:sz="8" w:space="0" w:color="auto"/>
            </w:tcBorders>
            <w:shd w:val="clear" w:color="000000" w:fill="FFEB84"/>
            <w:noWrap/>
            <w:vAlign w:val="bottom"/>
            <w:hideMark/>
          </w:tcPr>
          <w:p w:rsidR="00CE33B5" w:rsidRDefault="00CE33B5" w:rsidP="006E5B0B">
            <w:pPr>
              <w:jc w:val="center"/>
              <w:rPr>
                <w:rFonts w:ascii="Calibri" w:hAnsi="Calibri"/>
                <w:color w:val="000000"/>
                <w:sz w:val="22"/>
              </w:rPr>
            </w:pPr>
            <w:r>
              <w:rPr>
                <w:rFonts w:ascii="Calibri" w:hAnsi="Calibri"/>
                <w:color w:val="000000"/>
                <w:sz w:val="22"/>
              </w:rPr>
              <w:t>0,0024</w:t>
            </w:r>
          </w:p>
        </w:tc>
        <w:tc>
          <w:tcPr>
            <w:tcW w:w="2205" w:type="dxa"/>
            <w:tcBorders>
              <w:top w:val="nil"/>
              <w:left w:val="single" w:sz="8" w:space="0" w:color="auto"/>
              <w:bottom w:val="single" w:sz="8" w:space="0" w:color="auto"/>
              <w:right w:val="single" w:sz="8" w:space="0" w:color="auto"/>
            </w:tcBorders>
            <w:shd w:val="clear" w:color="000000" w:fill="D0DD81"/>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0,0023   </w:t>
            </w:r>
          </w:p>
        </w:tc>
        <w:tc>
          <w:tcPr>
            <w:tcW w:w="2033" w:type="dxa"/>
            <w:tcBorders>
              <w:top w:val="nil"/>
              <w:left w:val="single" w:sz="8" w:space="0" w:color="auto"/>
              <w:bottom w:val="single" w:sz="8" w:space="0" w:color="auto"/>
              <w:right w:val="single" w:sz="8" w:space="0" w:color="auto"/>
            </w:tcBorders>
            <w:shd w:val="clear" w:color="000000" w:fill="FFEB84"/>
            <w:noWrap/>
            <w:vAlign w:val="bottom"/>
            <w:hideMark/>
          </w:tcPr>
          <w:p w:rsidR="00CE33B5" w:rsidRDefault="00CE33B5" w:rsidP="006E5B0B">
            <w:pPr>
              <w:jc w:val="center"/>
              <w:rPr>
                <w:rFonts w:ascii="Calibri" w:hAnsi="Calibri"/>
                <w:color w:val="000000"/>
                <w:sz w:val="22"/>
              </w:rPr>
            </w:pPr>
            <w:r>
              <w:rPr>
                <w:rFonts w:ascii="Calibri" w:hAnsi="Calibri"/>
                <w:color w:val="000000"/>
                <w:sz w:val="22"/>
              </w:rPr>
              <w:t>0,0036</w:t>
            </w:r>
          </w:p>
        </w:tc>
      </w:tr>
      <w:tr w:rsidR="00CE33B5" w:rsidRPr="004E3B85" w:rsidTr="006E5B0B">
        <w:trPr>
          <w:trHeight w:val="315"/>
        </w:trPr>
        <w:tc>
          <w:tcPr>
            <w:tcW w:w="983" w:type="dxa"/>
            <w:tcBorders>
              <w:top w:val="nil"/>
              <w:left w:val="single" w:sz="8" w:space="0" w:color="auto"/>
              <w:bottom w:val="single" w:sz="8" w:space="0" w:color="auto"/>
              <w:right w:val="single" w:sz="8" w:space="0" w:color="auto"/>
            </w:tcBorders>
            <w:shd w:val="clear" w:color="000000" w:fill="95B3D7"/>
            <w:noWrap/>
            <w:vAlign w:val="center"/>
            <w:hideMark/>
          </w:tcPr>
          <w:p w:rsidR="00CE33B5" w:rsidRPr="004E3B85" w:rsidRDefault="00CE33B5" w:rsidP="006E5B0B">
            <w:pPr>
              <w:spacing w:after="0" w:line="240" w:lineRule="auto"/>
              <w:jc w:val="center"/>
              <w:rPr>
                <w:rFonts w:ascii="Calibri" w:hAnsi="Calibri"/>
                <w:b/>
                <w:color w:val="000000"/>
                <w:sz w:val="22"/>
              </w:rPr>
            </w:pPr>
            <w:r w:rsidRPr="004E3B85">
              <w:rPr>
                <w:rFonts w:ascii="Calibri" w:hAnsi="Calibri"/>
                <w:b/>
                <w:color w:val="000000"/>
                <w:sz w:val="22"/>
              </w:rPr>
              <w:t>ML2_w</w:t>
            </w:r>
          </w:p>
        </w:tc>
        <w:tc>
          <w:tcPr>
            <w:tcW w:w="2205" w:type="dxa"/>
            <w:tcBorders>
              <w:top w:val="nil"/>
              <w:left w:val="single" w:sz="8" w:space="0" w:color="auto"/>
              <w:bottom w:val="single" w:sz="8" w:space="0" w:color="auto"/>
              <w:right w:val="single" w:sz="8" w:space="0" w:color="auto"/>
            </w:tcBorders>
            <w:shd w:val="clear" w:color="000000" w:fill="A0CF7E"/>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0,0010   </w:t>
            </w:r>
          </w:p>
        </w:tc>
        <w:tc>
          <w:tcPr>
            <w:tcW w:w="2033" w:type="dxa"/>
            <w:tcBorders>
              <w:top w:val="nil"/>
              <w:left w:val="single" w:sz="8" w:space="0" w:color="auto"/>
              <w:bottom w:val="single" w:sz="8" w:space="0" w:color="auto"/>
              <w:right w:val="single" w:sz="8" w:space="0" w:color="auto"/>
            </w:tcBorders>
            <w:shd w:val="clear" w:color="000000" w:fill="B0D47F"/>
            <w:noWrap/>
            <w:vAlign w:val="bottom"/>
            <w:hideMark/>
          </w:tcPr>
          <w:p w:rsidR="00CE33B5" w:rsidRDefault="00CE33B5" w:rsidP="006E5B0B">
            <w:pPr>
              <w:jc w:val="center"/>
              <w:rPr>
                <w:rFonts w:ascii="Calibri" w:hAnsi="Calibri"/>
                <w:color w:val="000000"/>
                <w:sz w:val="22"/>
              </w:rPr>
            </w:pPr>
            <w:r>
              <w:rPr>
                <w:rFonts w:ascii="Calibri" w:hAnsi="Calibri"/>
                <w:color w:val="000000"/>
                <w:sz w:val="22"/>
              </w:rPr>
              <w:t>0,0017</w:t>
            </w:r>
          </w:p>
        </w:tc>
        <w:tc>
          <w:tcPr>
            <w:tcW w:w="2205" w:type="dxa"/>
            <w:tcBorders>
              <w:top w:val="nil"/>
              <w:left w:val="single" w:sz="8" w:space="0" w:color="auto"/>
              <w:bottom w:val="single" w:sz="8" w:space="0" w:color="auto"/>
              <w:right w:val="single" w:sz="8" w:space="0" w:color="auto"/>
            </w:tcBorders>
            <w:shd w:val="clear" w:color="000000" w:fill="FFEB84"/>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0,0088   </w:t>
            </w:r>
          </w:p>
        </w:tc>
        <w:tc>
          <w:tcPr>
            <w:tcW w:w="2033" w:type="dxa"/>
            <w:tcBorders>
              <w:top w:val="nil"/>
              <w:left w:val="single" w:sz="8" w:space="0" w:color="auto"/>
              <w:bottom w:val="single" w:sz="8" w:space="0" w:color="auto"/>
              <w:right w:val="single" w:sz="8" w:space="0" w:color="auto"/>
            </w:tcBorders>
            <w:shd w:val="clear" w:color="000000" w:fill="FFEB84"/>
            <w:noWrap/>
            <w:vAlign w:val="bottom"/>
            <w:hideMark/>
          </w:tcPr>
          <w:p w:rsidR="00CE33B5" w:rsidRDefault="00CE33B5" w:rsidP="006E5B0B">
            <w:pPr>
              <w:jc w:val="center"/>
              <w:rPr>
                <w:rFonts w:ascii="Calibri" w:hAnsi="Calibri"/>
                <w:color w:val="000000"/>
                <w:sz w:val="22"/>
              </w:rPr>
            </w:pPr>
            <w:r>
              <w:rPr>
                <w:rFonts w:ascii="Calibri" w:hAnsi="Calibri"/>
                <w:color w:val="000000"/>
                <w:sz w:val="22"/>
              </w:rPr>
              <w:t>0,0034</w:t>
            </w:r>
          </w:p>
        </w:tc>
      </w:tr>
      <w:tr w:rsidR="00CE33B5" w:rsidRPr="004E3B85" w:rsidTr="006E5B0B">
        <w:trPr>
          <w:trHeight w:val="315"/>
        </w:trPr>
        <w:tc>
          <w:tcPr>
            <w:tcW w:w="983" w:type="dxa"/>
            <w:tcBorders>
              <w:top w:val="nil"/>
              <w:left w:val="single" w:sz="8" w:space="0" w:color="auto"/>
              <w:bottom w:val="single" w:sz="8" w:space="0" w:color="auto"/>
              <w:right w:val="single" w:sz="8" w:space="0" w:color="auto"/>
            </w:tcBorders>
            <w:shd w:val="clear" w:color="000000" w:fill="95B3D7"/>
            <w:noWrap/>
            <w:vAlign w:val="center"/>
            <w:hideMark/>
          </w:tcPr>
          <w:p w:rsidR="00CE33B5" w:rsidRPr="004E3B85" w:rsidRDefault="00CE33B5" w:rsidP="006E5B0B">
            <w:pPr>
              <w:spacing w:after="0" w:line="240" w:lineRule="auto"/>
              <w:jc w:val="center"/>
              <w:rPr>
                <w:rFonts w:ascii="Calibri" w:hAnsi="Calibri"/>
                <w:b/>
                <w:color w:val="000000"/>
                <w:sz w:val="22"/>
              </w:rPr>
            </w:pPr>
            <w:proofErr w:type="spellStart"/>
            <w:r w:rsidRPr="004E3B85">
              <w:rPr>
                <w:rFonts w:ascii="Calibri" w:hAnsi="Calibri"/>
                <w:b/>
                <w:color w:val="000000"/>
                <w:sz w:val="22"/>
              </w:rPr>
              <w:t>MDEX_w</w:t>
            </w:r>
            <w:proofErr w:type="spellEnd"/>
          </w:p>
        </w:tc>
        <w:tc>
          <w:tcPr>
            <w:tcW w:w="2205" w:type="dxa"/>
            <w:tcBorders>
              <w:top w:val="nil"/>
              <w:left w:val="single" w:sz="8" w:space="0" w:color="auto"/>
              <w:bottom w:val="single" w:sz="8" w:space="0" w:color="auto"/>
              <w:right w:val="single" w:sz="8" w:space="0" w:color="auto"/>
            </w:tcBorders>
            <w:shd w:val="clear" w:color="000000" w:fill="63BE7B"/>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0,0006   </w:t>
            </w:r>
          </w:p>
        </w:tc>
        <w:tc>
          <w:tcPr>
            <w:tcW w:w="2033" w:type="dxa"/>
            <w:tcBorders>
              <w:top w:val="nil"/>
              <w:left w:val="single" w:sz="8" w:space="0" w:color="auto"/>
              <w:bottom w:val="single" w:sz="8" w:space="0" w:color="auto"/>
              <w:right w:val="single" w:sz="8" w:space="0" w:color="auto"/>
            </w:tcBorders>
            <w:shd w:val="clear" w:color="000000" w:fill="63BE7B"/>
            <w:noWrap/>
            <w:vAlign w:val="bottom"/>
            <w:hideMark/>
          </w:tcPr>
          <w:p w:rsidR="00CE33B5" w:rsidRDefault="00CE33B5" w:rsidP="006E5B0B">
            <w:pPr>
              <w:rPr>
                <w:rFonts w:ascii="Calibri" w:hAnsi="Calibri"/>
                <w:color w:val="000000"/>
                <w:sz w:val="22"/>
              </w:rPr>
            </w:pPr>
            <w:r>
              <w:rPr>
                <w:rFonts w:ascii="Calibri" w:hAnsi="Calibri"/>
                <w:color w:val="000000"/>
                <w:sz w:val="22"/>
              </w:rPr>
              <w:t xml:space="preserve">         0,0010   </w:t>
            </w:r>
          </w:p>
        </w:tc>
        <w:tc>
          <w:tcPr>
            <w:tcW w:w="2205" w:type="dxa"/>
            <w:tcBorders>
              <w:top w:val="nil"/>
              <w:left w:val="single" w:sz="8" w:space="0" w:color="auto"/>
              <w:bottom w:val="single" w:sz="8" w:space="0" w:color="auto"/>
              <w:right w:val="single" w:sz="8" w:space="0" w:color="auto"/>
            </w:tcBorders>
            <w:shd w:val="clear" w:color="000000" w:fill="63BE7B"/>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0,0008   </w:t>
            </w:r>
          </w:p>
        </w:tc>
        <w:tc>
          <w:tcPr>
            <w:tcW w:w="2033" w:type="dxa"/>
            <w:tcBorders>
              <w:top w:val="nil"/>
              <w:left w:val="single" w:sz="8" w:space="0" w:color="auto"/>
              <w:bottom w:val="single" w:sz="8" w:space="0" w:color="auto"/>
              <w:right w:val="single" w:sz="8" w:space="0" w:color="auto"/>
            </w:tcBorders>
            <w:shd w:val="clear" w:color="000000" w:fill="63BE7B"/>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0,0246   </w:t>
            </w:r>
          </w:p>
        </w:tc>
      </w:tr>
      <w:tr w:rsidR="00CE33B5" w:rsidRPr="004E3B85" w:rsidTr="006E5B0B">
        <w:trPr>
          <w:trHeight w:val="315"/>
        </w:trPr>
        <w:tc>
          <w:tcPr>
            <w:tcW w:w="983" w:type="dxa"/>
            <w:tcBorders>
              <w:top w:val="nil"/>
              <w:left w:val="single" w:sz="8" w:space="0" w:color="auto"/>
              <w:bottom w:val="single" w:sz="8" w:space="0" w:color="auto"/>
              <w:right w:val="single" w:sz="8" w:space="0" w:color="auto"/>
            </w:tcBorders>
            <w:shd w:val="clear" w:color="000000" w:fill="95B3D7"/>
            <w:noWrap/>
            <w:vAlign w:val="center"/>
            <w:hideMark/>
          </w:tcPr>
          <w:p w:rsidR="00CE33B5" w:rsidRPr="004E3B85" w:rsidRDefault="00CE33B5" w:rsidP="006E5B0B">
            <w:pPr>
              <w:spacing w:after="0" w:line="240" w:lineRule="auto"/>
              <w:jc w:val="center"/>
              <w:rPr>
                <w:rFonts w:ascii="Calibri" w:hAnsi="Calibri"/>
                <w:b/>
                <w:color w:val="000000"/>
                <w:sz w:val="22"/>
              </w:rPr>
            </w:pPr>
            <w:proofErr w:type="spellStart"/>
            <w:r w:rsidRPr="004E3B85">
              <w:rPr>
                <w:rFonts w:ascii="Calibri" w:hAnsi="Calibri"/>
                <w:b/>
                <w:color w:val="000000"/>
                <w:sz w:val="22"/>
              </w:rPr>
              <w:t>MTRU_w</w:t>
            </w:r>
            <w:proofErr w:type="spellEnd"/>
          </w:p>
        </w:tc>
        <w:tc>
          <w:tcPr>
            <w:tcW w:w="2205" w:type="dxa"/>
            <w:tcBorders>
              <w:top w:val="nil"/>
              <w:left w:val="single" w:sz="8" w:space="0" w:color="auto"/>
              <w:bottom w:val="single" w:sz="8" w:space="0" w:color="auto"/>
              <w:right w:val="single" w:sz="8" w:space="0" w:color="auto"/>
            </w:tcBorders>
            <w:shd w:val="clear" w:color="000000" w:fill="78C47C"/>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0,0007   </w:t>
            </w:r>
          </w:p>
        </w:tc>
        <w:tc>
          <w:tcPr>
            <w:tcW w:w="2033" w:type="dxa"/>
            <w:tcBorders>
              <w:top w:val="nil"/>
              <w:left w:val="single" w:sz="8" w:space="0" w:color="auto"/>
              <w:bottom w:val="single" w:sz="8" w:space="0" w:color="auto"/>
              <w:right w:val="single" w:sz="8" w:space="0" w:color="auto"/>
            </w:tcBorders>
            <w:shd w:val="clear" w:color="000000" w:fill="87C87D"/>
            <w:noWrap/>
            <w:vAlign w:val="bottom"/>
            <w:hideMark/>
          </w:tcPr>
          <w:p w:rsidR="00CE33B5" w:rsidRDefault="00CE33B5" w:rsidP="006E5B0B">
            <w:pPr>
              <w:rPr>
                <w:rFonts w:ascii="Calibri" w:hAnsi="Calibri"/>
                <w:color w:val="000000"/>
                <w:sz w:val="22"/>
              </w:rPr>
            </w:pPr>
            <w:r>
              <w:rPr>
                <w:rFonts w:ascii="Calibri" w:hAnsi="Calibri"/>
                <w:color w:val="000000"/>
                <w:sz w:val="22"/>
              </w:rPr>
              <w:t xml:space="preserve">         0,0013   </w:t>
            </w:r>
          </w:p>
        </w:tc>
        <w:tc>
          <w:tcPr>
            <w:tcW w:w="2205" w:type="dxa"/>
            <w:tcBorders>
              <w:top w:val="nil"/>
              <w:left w:val="single" w:sz="8" w:space="0" w:color="auto"/>
              <w:bottom w:val="single" w:sz="8" w:space="0" w:color="auto"/>
              <w:right w:val="single" w:sz="8" w:space="0" w:color="auto"/>
            </w:tcBorders>
            <w:shd w:val="clear" w:color="000000" w:fill="77C47C"/>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0,0011   </w:t>
            </w:r>
          </w:p>
        </w:tc>
        <w:tc>
          <w:tcPr>
            <w:tcW w:w="2033" w:type="dxa"/>
            <w:tcBorders>
              <w:top w:val="nil"/>
              <w:left w:val="single" w:sz="8" w:space="0" w:color="auto"/>
              <w:bottom w:val="single" w:sz="8" w:space="0" w:color="auto"/>
              <w:right w:val="single" w:sz="8" w:space="0" w:color="auto"/>
            </w:tcBorders>
            <w:shd w:val="clear" w:color="000000" w:fill="8ECA7D"/>
            <w:noWrap/>
            <w:vAlign w:val="center"/>
            <w:hideMark/>
          </w:tcPr>
          <w:p w:rsidR="00CE33B5" w:rsidRPr="004E3B85" w:rsidRDefault="00CE33B5" w:rsidP="006E5B0B">
            <w:pPr>
              <w:spacing w:after="0" w:line="240" w:lineRule="auto"/>
              <w:jc w:val="center"/>
              <w:rPr>
                <w:rFonts w:ascii="Calibri" w:hAnsi="Calibri"/>
                <w:color w:val="000000"/>
                <w:sz w:val="22"/>
              </w:rPr>
            </w:pPr>
            <w:r w:rsidRPr="004E3B85">
              <w:rPr>
                <w:rFonts w:ascii="Calibri" w:hAnsi="Calibri"/>
                <w:color w:val="000000"/>
                <w:sz w:val="22"/>
              </w:rPr>
              <w:t xml:space="preserve">         0,0301   </w:t>
            </w:r>
          </w:p>
        </w:tc>
      </w:tr>
    </w:tbl>
    <w:p w:rsidR="00525B6C" w:rsidRDefault="00525B6C" w:rsidP="007A2B34">
      <w:pPr>
        <w:rPr>
          <w:lang w:val="en-US"/>
        </w:rPr>
      </w:pPr>
    </w:p>
    <w:p w:rsidR="007A2B34" w:rsidRDefault="007A2B34" w:rsidP="007A2B34">
      <w:pPr>
        <w:rPr>
          <w:lang w:val="en-US"/>
        </w:rPr>
      </w:pPr>
    </w:p>
    <w:p w:rsidR="007A2B34" w:rsidRDefault="007A2B34" w:rsidP="007A2B34">
      <w:pPr>
        <w:rPr>
          <w:lang w:val="en-US"/>
        </w:rPr>
      </w:pPr>
      <w:r w:rsidRPr="00442DAB">
        <w:rPr>
          <w:lang w:val="en-US"/>
        </w:rPr>
        <w:t>Note for the reader</w:t>
      </w:r>
      <w:r w:rsidRPr="00933A7A">
        <w:rPr>
          <w:lang w:val="en-US"/>
        </w:rPr>
        <w:t xml:space="preserve">: </w:t>
      </w:r>
      <w:r>
        <w:rPr>
          <w:lang w:val="en-US"/>
        </w:rPr>
        <w:t>For Corporates, t</w:t>
      </w:r>
      <w:r w:rsidRPr="00933A7A">
        <w:rPr>
          <w:lang w:val="en-US"/>
        </w:rPr>
        <w:t>he average variance of the difference between the simulations and the initial value of Z for all the generations</w:t>
      </w:r>
      <w:r>
        <w:rPr>
          <w:lang w:val="en-US"/>
        </w:rPr>
        <w:t xml:space="preserve"> is 0.00161 for ML1. The average of absolute difference is 0.02619.</w:t>
      </w:r>
    </w:p>
    <w:p w:rsidR="007A2B34" w:rsidRPr="00933A7A" w:rsidRDefault="007A2B34" w:rsidP="007A2B34">
      <w:pPr>
        <w:rPr>
          <w:lang w:val="en-US"/>
        </w:rPr>
      </w:pPr>
      <w:r>
        <w:rPr>
          <w:lang w:val="en-US"/>
        </w:rPr>
        <w:t>The following documents contain the data leading to the previous table.</w:t>
      </w:r>
    </w:p>
    <w:p w:rsidR="007A2B34" w:rsidRDefault="007A2B34" w:rsidP="006D7ED2">
      <w:pPr>
        <w:jc w:val="center"/>
        <w:rPr>
          <w:lang w:val="en-US"/>
        </w:rPr>
      </w:pPr>
      <w:r>
        <w:rPr>
          <w:lang w:val="en-US"/>
        </w:rPr>
        <w:object w:dxaOrig="1530" w:dyaOrig="990">
          <v:shape id="_x0000_i1030" type="#_x0000_t75" style="width:76.85pt;height:49.45pt" o:ole="">
            <v:imagedata r:id="rId39" o:title=""/>
          </v:shape>
          <o:OLEObject Type="Embed" ProgID="Excel.Sheet.12" ShapeID="_x0000_i1030" DrawAspect="Icon" ObjectID="_1606576743" r:id="rId40"/>
        </w:object>
      </w:r>
      <w:r>
        <w:rPr>
          <w:lang w:val="en-US"/>
        </w:rPr>
        <w:object w:dxaOrig="1530" w:dyaOrig="990">
          <v:shape id="_x0000_i1031" type="#_x0000_t75" style="width:76.85pt;height:49.45pt" o:ole="">
            <v:imagedata r:id="rId41" o:title=""/>
          </v:shape>
          <o:OLEObject Type="Embed" ProgID="Excel.Sheet.12" ShapeID="_x0000_i1031" DrawAspect="Icon" ObjectID="_1606576744" r:id="rId42"/>
        </w:object>
      </w:r>
    </w:p>
    <w:p w:rsidR="007A2B34" w:rsidRDefault="007A2B34" w:rsidP="007A2B34">
      <w:pPr>
        <w:pStyle w:val="Titre3"/>
        <w:rPr>
          <w:lang w:val="en-US"/>
        </w:rPr>
      </w:pPr>
      <w:bookmarkStart w:id="75" w:name="_Toc520375945"/>
      <w:bookmarkStart w:id="76" w:name="_Toc532826414"/>
      <w:r>
        <w:rPr>
          <w:lang w:val="en-US"/>
        </w:rPr>
        <w:t>Conclusion</w:t>
      </w:r>
      <w:bookmarkEnd w:id="75"/>
      <w:bookmarkEnd w:id="76"/>
      <w:r>
        <w:rPr>
          <w:lang w:val="en-US"/>
        </w:rPr>
        <w:t xml:space="preserve"> </w:t>
      </w:r>
    </w:p>
    <w:p w:rsidR="007A2B34" w:rsidRPr="006D7ED2" w:rsidRDefault="007A2B34" w:rsidP="006D7ED2">
      <w:pPr>
        <w:pBdr>
          <w:top w:val="single" w:sz="4" w:space="1" w:color="auto"/>
          <w:left w:val="single" w:sz="4" w:space="4" w:color="auto"/>
          <w:bottom w:val="single" w:sz="4" w:space="1" w:color="auto"/>
          <w:right w:val="single" w:sz="4" w:space="4" w:color="auto"/>
        </w:pBdr>
        <w:rPr>
          <w:b/>
          <w:lang w:val="en-US"/>
        </w:rPr>
      </w:pPr>
      <w:r w:rsidRPr="006D7ED2">
        <w:rPr>
          <w:b/>
          <w:lang w:val="en-US"/>
        </w:rPr>
        <w:t xml:space="preserve">Given the results of all the studies carried out, the norm </w:t>
      </w:r>
      <m:oMath>
        <m:r>
          <m:rPr>
            <m:sty m:val="bi"/>
          </m:rPr>
          <w:rPr>
            <w:rFonts w:ascii="Cambria Math" w:hAnsi="Cambria Math"/>
            <w:lang w:val="en-US"/>
          </w:rPr>
          <m:t>MDE</m:t>
        </m:r>
        <m:sSub>
          <m:sSubPr>
            <m:ctrlPr>
              <w:rPr>
                <w:rFonts w:ascii="Cambria Math" w:hAnsi="Cambria Math"/>
                <w:b/>
                <w:i/>
                <w:lang w:val="en-US"/>
              </w:rPr>
            </m:ctrlPr>
          </m:sSubPr>
          <m:e>
            <m:r>
              <m:rPr>
                <m:sty m:val="bi"/>
              </m:rPr>
              <w:rPr>
                <w:rFonts w:ascii="Cambria Math" w:hAnsi="Cambria Math"/>
                <w:lang w:val="en-US"/>
              </w:rPr>
              <m:t>X</m:t>
            </m:r>
          </m:e>
          <m:sub>
            <m:r>
              <m:rPr>
                <m:sty m:val="bi"/>
              </m:rPr>
              <w:rPr>
                <w:rFonts w:ascii="Cambria Math" w:hAnsi="Cambria Math"/>
                <w:lang w:val="en-US"/>
              </w:rPr>
              <m:t>w</m:t>
            </m:r>
          </m:sub>
        </m:sSub>
      </m:oMath>
      <w:r w:rsidRPr="006D7ED2">
        <w:rPr>
          <w:b/>
          <w:lang w:val="en-US"/>
        </w:rPr>
        <w:t xml:space="preserve"> is chosen by MQP. </w:t>
      </w:r>
    </w:p>
    <w:p w:rsidR="007A2B34" w:rsidRPr="007A2B34" w:rsidRDefault="007A2B34" w:rsidP="007A2B34">
      <w:pPr>
        <w:rPr>
          <w:lang w:val="en-US"/>
        </w:rPr>
      </w:pPr>
    </w:p>
    <w:p w:rsidR="00CF4EBC" w:rsidRPr="00CF4EBC" w:rsidRDefault="00CF4EBC" w:rsidP="00CF4EBC">
      <w:pPr>
        <w:pStyle w:val="Titre2"/>
        <w:rPr>
          <w:lang w:val="en-US"/>
        </w:rPr>
      </w:pPr>
      <w:bookmarkStart w:id="77" w:name="_Ref522638869"/>
      <w:bookmarkStart w:id="78" w:name="_Toc532826415"/>
      <w:r>
        <w:rPr>
          <w:lang w:val="en-US"/>
        </w:rPr>
        <w:t>Impact of the normalization method when mixing default and migration models</w:t>
      </w:r>
      <w:bookmarkEnd w:id="77"/>
      <w:bookmarkEnd w:id="78"/>
    </w:p>
    <w:p w:rsidR="007A2B34" w:rsidRDefault="00715A29" w:rsidP="007A2B34">
      <w:pPr>
        <w:jc w:val="both"/>
        <w:rPr>
          <w:lang w:val="en-US"/>
        </w:rPr>
      </w:pPr>
      <w:r>
        <w:rPr>
          <w:lang w:val="en-US"/>
        </w:rPr>
        <w:t>This section aims to j</w:t>
      </w:r>
      <w:r w:rsidR="007A2B34" w:rsidRPr="00E37F9D">
        <w:rPr>
          <w:lang w:val="en-US"/>
        </w:rPr>
        <w:t>ustify the approach of applying on diagonal the difference between the default vector and the default column of the migration matrix</w:t>
      </w:r>
      <w:r>
        <w:rPr>
          <w:lang w:val="en-US"/>
        </w:rPr>
        <w:t>.</w:t>
      </w:r>
      <w:r w:rsidR="007A2B34">
        <w:rPr>
          <w:lang w:val="en-US"/>
        </w:rPr>
        <w:t xml:space="preserve"> </w:t>
      </w:r>
    </w:p>
    <w:p w:rsidR="007A2B34" w:rsidRPr="00E37F9D" w:rsidRDefault="007A2B34" w:rsidP="007A2B34">
      <w:pPr>
        <w:jc w:val="both"/>
        <w:rPr>
          <w:lang w:val="en-US"/>
        </w:rPr>
      </w:pPr>
      <w:r>
        <w:rPr>
          <w:lang w:val="en-US"/>
        </w:rPr>
        <w:t xml:space="preserve">The sum of each line has to be equal to 1. This is not the case initially given that default rate and migrations rates are obtain by two different ways. </w:t>
      </w:r>
      <w:r w:rsidRPr="00E37F9D">
        <w:rPr>
          <w:lang w:val="en-US"/>
        </w:rPr>
        <w:t xml:space="preserve">CACIB has studied different repartition </w:t>
      </w:r>
      <w:r w:rsidR="00715A29" w:rsidRPr="00E37F9D">
        <w:rPr>
          <w:lang w:val="en-US"/>
        </w:rPr>
        <w:t>method</w:t>
      </w:r>
      <w:r w:rsidR="00715A29">
        <w:rPr>
          <w:lang w:val="en-US"/>
        </w:rPr>
        <w:t>s</w:t>
      </w:r>
      <w:r w:rsidR="00715A29" w:rsidRPr="00E37F9D">
        <w:rPr>
          <w:lang w:val="en-US"/>
        </w:rPr>
        <w:t xml:space="preserve"> </w:t>
      </w:r>
      <w:r w:rsidRPr="00E37F9D">
        <w:rPr>
          <w:lang w:val="en-US"/>
        </w:rPr>
        <w:t>of the difference between 1 and the sum of the</w:t>
      </w:r>
      <w:r w:rsidR="00715A29">
        <w:rPr>
          <w:lang w:val="en-US"/>
        </w:rPr>
        <w:t xml:space="preserve"> transition matrix</w:t>
      </w:r>
      <w:r w:rsidRPr="00E37F9D">
        <w:rPr>
          <w:lang w:val="en-US"/>
        </w:rPr>
        <w:t xml:space="preserve"> line</w:t>
      </w:r>
      <w:r>
        <w:rPr>
          <w:lang w:val="en-US"/>
        </w:rPr>
        <w:t xml:space="preserve"> (this difference is named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i</m:t>
            </m:r>
          </m:sub>
        </m:sSub>
      </m:oMath>
      <w:r>
        <w:rPr>
          <w:lang w:val="en-US"/>
        </w:rPr>
        <w:t xml:space="preserve"> for line </w:t>
      </w:r>
      <m:oMath>
        <m:r>
          <w:rPr>
            <w:rFonts w:ascii="Cambria Math" w:hAnsi="Cambria Math"/>
            <w:lang w:val="en-US"/>
          </w:rPr>
          <m:t>i</m:t>
        </m:r>
      </m:oMath>
      <w:r w:rsidR="00715A29">
        <w:rPr>
          <w:lang w:val="en-US"/>
        </w:rPr>
        <w:t xml:space="preserve"> and could be positive or negative</w:t>
      </w:r>
      <w:r>
        <w:rPr>
          <w:lang w:val="en-US"/>
        </w:rPr>
        <w:t>)</w:t>
      </w:r>
      <w:r w:rsidRPr="00E37F9D">
        <w:rPr>
          <w:lang w:val="en-US"/>
        </w:rPr>
        <w:t>:</w:t>
      </w:r>
    </w:p>
    <w:p w:rsidR="007A2B34" w:rsidRPr="00E37F9D" w:rsidRDefault="007A2B34" w:rsidP="007A2B34">
      <w:pPr>
        <w:pStyle w:val="Paragraphedeliste"/>
        <w:numPr>
          <w:ilvl w:val="0"/>
          <w:numId w:val="42"/>
        </w:numPr>
        <w:spacing w:after="0" w:line="240" w:lineRule="auto"/>
        <w:contextualSpacing w:val="0"/>
        <w:rPr>
          <w:lang w:val="en-US"/>
        </w:rPr>
      </w:pPr>
      <w:r w:rsidRPr="00BC447A">
        <w:rPr>
          <w:lang w:val="en-US"/>
        </w:rPr>
        <w:t>The « diagonal » method, which correspond</w:t>
      </w:r>
      <w:r>
        <w:rPr>
          <w:lang w:val="en-US"/>
        </w:rPr>
        <w:t>s</w:t>
      </w:r>
      <w:r w:rsidRPr="00BC447A">
        <w:rPr>
          <w:lang w:val="en-US"/>
        </w:rPr>
        <w:t xml:space="preserve"> to the current methodology. </w:t>
      </w:r>
      <w:r w:rsidRPr="00E37F9D">
        <w:rPr>
          <w:lang w:val="en-US"/>
        </w:rPr>
        <w:t xml:space="preserve">The value </w:t>
      </w:r>
      <m:oMath>
        <m:sSub>
          <m:sSubPr>
            <m:ctrlPr>
              <w:rPr>
                <w:rFonts w:ascii="Cambria Math" w:eastAsia="Times New Roman" w:hAnsi="Cambria Math" w:cs="Times New Roman"/>
                <w:bCs w:val="0"/>
                <w:i/>
                <w:sz w:val="20"/>
                <w:lang w:val="en-US" w:eastAsia="fr-FR"/>
              </w:rPr>
            </m:ctrlPr>
          </m:sSubPr>
          <m:e>
            <m:r>
              <w:rPr>
                <w:rFonts w:ascii="Cambria Math" w:hAnsi="Cambria Math"/>
                <w:lang w:val="en-US"/>
              </w:rPr>
              <m:t>ε</m:t>
            </m:r>
          </m:e>
          <m:sub>
            <m:r>
              <w:rPr>
                <w:rFonts w:ascii="Cambria Math" w:hAnsi="Cambria Math"/>
                <w:lang w:val="en-US"/>
              </w:rPr>
              <m:t>i</m:t>
            </m:r>
          </m:sub>
        </m:sSub>
      </m:oMath>
      <w:r w:rsidRPr="00E37F9D">
        <w:rPr>
          <w:lang w:val="en-US"/>
        </w:rPr>
        <w:t xml:space="preserve"> is added to the diagonal of line </w:t>
      </w:r>
      <m:oMath>
        <m:r>
          <w:rPr>
            <w:rFonts w:ascii="Cambria Math" w:hAnsi="Cambria Math"/>
            <w:lang w:val="en-US"/>
          </w:rPr>
          <m:t>i</m:t>
        </m:r>
      </m:oMath>
    </w:p>
    <w:p w:rsidR="007A2B34" w:rsidRPr="00BC447A" w:rsidRDefault="007A2B34" w:rsidP="007A2B34">
      <w:pPr>
        <w:pStyle w:val="Paragraphedeliste"/>
        <w:numPr>
          <w:ilvl w:val="0"/>
          <w:numId w:val="42"/>
        </w:numPr>
        <w:spacing w:after="0" w:line="240" w:lineRule="auto"/>
        <w:contextualSpacing w:val="0"/>
        <w:rPr>
          <w:lang w:val="en-US"/>
        </w:rPr>
      </w:pPr>
      <w:r w:rsidRPr="00BC447A">
        <w:rPr>
          <w:lang w:val="en-US"/>
        </w:rPr>
        <w:t>The « Bad Rating</w:t>
      </w:r>
      <w:r w:rsidR="00715A29">
        <w:rPr>
          <w:lang w:val="en-US"/>
        </w:rPr>
        <w:t>s</w:t>
      </w:r>
      <w:r w:rsidRPr="00BC447A">
        <w:rPr>
          <w:lang w:val="en-US"/>
        </w:rPr>
        <w:t xml:space="preserve"> » method: corresponds to an uniform repartition of </w:t>
      </w:r>
      <m:oMath>
        <m:sSub>
          <m:sSubPr>
            <m:ctrlPr>
              <w:rPr>
                <w:rFonts w:ascii="Cambria Math" w:eastAsia="Times New Roman" w:hAnsi="Cambria Math" w:cs="Times New Roman"/>
                <w:bCs w:val="0"/>
                <w:i/>
                <w:sz w:val="20"/>
                <w:lang w:val="en-US" w:eastAsia="fr-FR"/>
              </w:rPr>
            </m:ctrlPr>
          </m:sSubPr>
          <m:e>
            <m:r>
              <w:rPr>
                <w:rFonts w:ascii="Cambria Math" w:hAnsi="Cambria Math"/>
                <w:lang w:val="en-US"/>
              </w:rPr>
              <m:t>ε</m:t>
            </m:r>
          </m:e>
          <m:sub>
            <m:r>
              <w:rPr>
                <w:rFonts w:ascii="Cambria Math" w:hAnsi="Cambria Math"/>
                <w:lang w:val="en-US"/>
              </w:rPr>
              <m:t>i</m:t>
            </m:r>
          </m:sub>
        </m:sSub>
      </m:oMath>
      <w:r w:rsidRPr="00BC447A">
        <w:rPr>
          <w:rFonts w:eastAsiaTheme="minorEastAsia"/>
          <w:bCs w:val="0"/>
          <w:sz w:val="20"/>
          <w:lang w:val="en-US" w:eastAsia="fr-FR"/>
        </w:rPr>
        <w:t xml:space="preserve"> </w:t>
      </w:r>
      <w:r w:rsidR="00715A29">
        <w:rPr>
          <w:rFonts w:eastAsiaTheme="minorEastAsia"/>
          <w:bCs w:val="0"/>
          <w:sz w:val="20"/>
          <w:lang w:val="en-US" w:eastAsia="fr-FR"/>
        </w:rPr>
        <w:t xml:space="preserve">degradation rates of line </w:t>
      </w:r>
      <m:oMath>
        <m:r>
          <w:rPr>
            <w:rFonts w:ascii="Cambria Math" w:eastAsiaTheme="minorEastAsia" w:hAnsi="Cambria Math"/>
            <w:sz w:val="20"/>
            <w:lang w:val="en-US" w:eastAsia="fr-FR"/>
          </w:rPr>
          <m:t>i</m:t>
        </m:r>
      </m:oMath>
      <w:r w:rsidR="00715A29">
        <w:rPr>
          <w:rFonts w:eastAsiaTheme="minorEastAsia"/>
          <w:bCs w:val="0"/>
          <w:sz w:val="20"/>
          <w:lang w:val="en-US" w:eastAsia="fr-FR"/>
        </w:rPr>
        <w:t xml:space="preserve"> (All columns </w:t>
      </w:r>
      <m:oMath>
        <m:r>
          <w:rPr>
            <w:rFonts w:ascii="Cambria Math" w:eastAsiaTheme="minorEastAsia" w:hAnsi="Cambria Math"/>
            <w:sz w:val="20"/>
            <w:lang w:val="en-US" w:eastAsia="fr-FR"/>
          </w:rPr>
          <m:t>j</m:t>
        </m:r>
      </m:oMath>
      <w:r w:rsidR="00715A29">
        <w:rPr>
          <w:rFonts w:eastAsiaTheme="minorEastAsia"/>
          <w:bCs w:val="0"/>
          <w:sz w:val="20"/>
          <w:lang w:val="en-US" w:eastAsia="fr-FR"/>
        </w:rPr>
        <w:t xml:space="preserve"> for </w:t>
      </w:r>
      <m:oMath>
        <m:r>
          <w:rPr>
            <w:rFonts w:ascii="Cambria Math" w:eastAsiaTheme="minorEastAsia" w:hAnsi="Cambria Math"/>
            <w:sz w:val="20"/>
            <w:lang w:val="en-US" w:eastAsia="fr-FR"/>
          </w:rPr>
          <m:t>j≥i</m:t>
        </m:r>
      </m:oMath>
      <w:r w:rsidR="00715A29">
        <w:rPr>
          <w:rFonts w:eastAsiaTheme="minorEastAsia"/>
          <w:bCs w:val="0"/>
          <w:sz w:val="20"/>
          <w:lang w:val="en-US" w:eastAsia="fr-FR"/>
        </w:rPr>
        <w:t>)</w:t>
      </w:r>
    </w:p>
    <w:p w:rsidR="007A2B34" w:rsidRPr="00BC447A" w:rsidRDefault="007A2B34" w:rsidP="007A2B34">
      <w:pPr>
        <w:pStyle w:val="Paragraphedeliste"/>
        <w:numPr>
          <w:ilvl w:val="0"/>
          <w:numId w:val="42"/>
        </w:numPr>
        <w:spacing w:after="0" w:line="240" w:lineRule="auto"/>
        <w:contextualSpacing w:val="0"/>
        <w:rPr>
          <w:lang w:val="en-US"/>
        </w:rPr>
      </w:pPr>
      <w:r w:rsidRPr="00BC447A">
        <w:rPr>
          <w:lang w:val="en-US"/>
        </w:rPr>
        <w:t xml:space="preserve"> The « Uniform » method, which correspond</w:t>
      </w:r>
      <w:r>
        <w:rPr>
          <w:lang w:val="en-US"/>
        </w:rPr>
        <w:t>s</w:t>
      </w:r>
      <w:r w:rsidRPr="00BC447A">
        <w:rPr>
          <w:lang w:val="en-US"/>
        </w:rPr>
        <w:t xml:space="preserve"> to an uniform repartition of </w:t>
      </w:r>
      <m:oMath>
        <m:sSub>
          <m:sSubPr>
            <m:ctrlPr>
              <w:rPr>
                <w:rFonts w:ascii="Cambria Math" w:eastAsia="Times New Roman" w:hAnsi="Cambria Math" w:cs="Times New Roman"/>
                <w:bCs w:val="0"/>
                <w:i/>
                <w:sz w:val="20"/>
                <w:lang w:val="en-US" w:eastAsia="fr-FR"/>
              </w:rPr>
            </m:ctrlPr>
          </m:sSubPr>
          <m:e>
            <m:r>
              <w:rPr>
                <w:rFonts w:ascii="Cambria Math" w:hAnsi="Cambria Math"/>
                <w:lang w:val="en-US"/>
              </w:rPr>
              <m:t>ε</m:t>
            </m:r>
          </m:e>
          <m:sub>
            <m:r>
              <w:rPr>
                <w:rFonts w:ascii="Cambria Math" w:hAnsi="Cambria Math"/>
                <w:lang w:val="en-US"/>
              </w:rPr>
              <m:t>i</m:t>
            </m:r>
          </m:sub>
        </m:sSub>
        <m:r>
          <w:rPr>
            <w:rFonts w:ascii="Cambria Math" w:eastAsia="Times New Roman" w:hAnsi="Cambria Math" w:cs="Times New Roman"/>
            <w:sz w:val="20"/>
            <w:lang w:val="en-US" w:eastAsia="fr-FR"/>
          </w:rPr>
          <m:t xml:space="preserve"> </m:t>
        </m:r>
      </m:oMath>
      <w:r>
        <w:rPr>
          <w:rFonts w:eastAsiaTheme="minorEastAsia"/>
          <w:bCs w:val="0"/>
          <w:sz w:val="20"/>
          <w:lang w:val="en-US" w:eastAsia="fr-FR"/>
        </w:rPr>
        <w:t>on all the l</w:t>
      </w:r>
      <w:proofErr w:type="spellStart"/>
      <w:r>
        <w:rPr>
          <w:rFonts w:eastAsiaTheme="minorEastAsia"/>
          <w:bCs w:val="0"/>
          <w:sz w:val="20"/>
          <w:lang w:val="en-US" w:eastAsia="fr-FR"/>
        </w:rPr>
        <w:t>ine</w:t>
      </w:r>
      <w:proofErr w:type="spellEnd"/>
      <w:r>
        <w:rPr>
          <w:rFonts w:eastAsiaTheme="minorEastAsia"/>
          <w:bCs w:val="0"/>
          <w:sz w:val="20"/>
          <w:lang w:val="en-US" w:eastAsia="fr-FR"/>
        </w:rPr>
        <w:t xml:space="preserve"> </w:t>
      </w:r>
      <m:oMath>
        <m:r>
          <w:rPr>
            <w:rFonts w:ascii="Cambria Math" w:hAnsi="Cambria Math"/>
            <w:lang w:val="en-US"/>
          </w:rPr>
          <m:t>i</m:t>
        </m:r>
      </m:oMath>
      <w:r>
        <w:rPr>
          <w:rFonts w:eastAsiaTheme="minorEastAsia"/>
          <w:bCs w:val="0"/>
          <w:sz w:val="20"/>
          <w:lang w:val="en-US" w:eastAsia="fr-FR"/>
        </w:rPr>
        <w:t xml:space="preserve"> </w:t>
      </w:r>
    </w:p>
    <w:p w:rsidR="00715A29" w:rsidRDefault="00715A29" w:rsidP="007A2B34">
      <w:pPr>
        <w:jc w:val="both"/>
        <w:rPr>
          <w:lang w:val="en-US"/>
        </w:rPr>
      </w:pPr>
    </w:p>
    <w:p w:rsidR="007A2B34" w:rsidRPr="00BC447A" w:rsidRDefault="007A2B34" w:rsidP="007A2B34">
      <w:pPr>
        <w:jc w:val="both"/>
        <w:rPr>
          <w:lang w:val="en-US"/>
        </w:rPr>
      </w:pPr>
      <w:r w:rsidRPr="00BC447A">
        <w:rPr>
          <w:lang w:val="en-US"/>
        </w:rPr>
        <w:t xml:space="preserve">The provision has been </w:t>
      </w:r>
      <w:r w:rsidR="00715A29">
        <w:rPr>
          <w:lang w:val="en-US"/>
        </w:rPr>
        <w:t>calculated</w:t>
      </w:r>
      <w:r w:rsidR="00715A29" w:rsidRPr="00BC447A">
        <w:rPr>
          <w:lang w:val="en-US"/>
        </w:rPr>
        <w:t xml:space="preserve"> </w:t>
      </w:r>
      <w:r w:rsidRPr="00BC447A">
        <w:rPr>
          <w:lang w:val="en-US"/>
        </w:rPr>
        <w:t xml:space="preserve">for those three methodologies. </w:t>
      </w:r>
      <w:r>
        <w:rPr>
          <w:lang w:val="en-US"/>
        </w:rPr>
        <w:t xml:space="preserve">Those are the results for Corporates and </w:t>
      </w:r>
      <w:r w:rsidR="00715A29">
        <w:rPr>
          <w:lang w:val="en-US"/>
        </w:rPr>
        <w:t>FI</w:t>
      </w:r>
      <w:r>
        <w:rPr>
          <w:lang w:val="en-US"/>
        </w:rPr>
        <w:t xml:space="preserve">. </w:t>
      </w:r>
    </w:p>
    <w:p w:rsidR="007A2B34" w:rsidRPr="001E3D1B" w:rsidRDefault="007A2B34" w:rsidP="007A2B34">
      <w:pPr>
        <w:rPr>
          <w:lang w:val="en-US"/>
        </w:rPr>
      </w:pPr>
    </w:p>
    <w:tbl>
      <w:tblPr>
        <w:tblW w:w="5000" w:type="pct"/>
        <w:jc w:val="center"/>
        <w:tblCellMar>
          <w:left w:w="70" w:type="dxa"/>
          <w:right w:w="70" w:type="dxa"/>
        </w:tblCellMar>
        <w:tblLook w:val="04A0" w:firstRow="1" w:lastRow="0" w:firstColumn="1" w:lastColumn="0" w:noHBand="0" w:noVBand="1"/>
      </w:tblPr>
      <w:tblGrid>
        <w:gridCol w:w="1032"/>
        <w:gridCol w:w="2364"/>
        <w:gridCol w:w="1032"/>
        <w:gridCol w:w="1782"/>
        <w:gridCol w:w="1631"/>
        <w:gridCol w:w="1371"/>
      </w:tblGrid>
      <w:tr w:rsidR="00715A29" w:rsidRPr="00191FA6" w:rsidTr="006D7ED2">
        <w:trPr>
          <w:trHeight w:val="258"/>
          <w:jc w:val="center"/>
        </w:trPr>
        <w:tc>
          <w:tcPr>
            <w:tcW w:w="56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62399" w:rsidRPr="00191FA6" w:rsidRDefault="00662399" w:rsidP="00191FA6">
            <w:pPr>
              <w:spacing w:after="0" w:line="240" w:lineRule="auto"/>
              <w:jc w:val="center"/>
              <w:rPr>
                <w:rFonts w:ascii="Calibri" w:hAnsi="Calibri"/>
                <w:color w:val="000000"/>
                <w:sz w:val="18"/>
                <w:szCs w:val="18"/>
              </w:rPr>
            </w:pPr>
            <w:r w:rsidRPr="00191FA6">
              <w:rPr>
                <w:rFonts w:ascii="Calibri" w:hAnsi="Calibri"/>
                <w:color w:val="000000"/>
                <w:sz w:val="18"/>
                <w:szCs w:val="18"/>
              </w:rPr>
              <w:t>Simul</w:t>
            </w:r>
            <w:r>
              <w:rPr>
                <w:rFonts w:ascii="Calibri" w:hAnsi="Calibri"/>
                <w:color w:val="000000"/>
                <w:sz w:val="18"/>
                <w:szCs w:val="18"/>
              </w:rPr>
              <w:t>ation</w:t>
            </w:r>
          </w:p>
        </w:tc>
        <w:tc>
          <w:tcPr>
            <w:tcW w:w="1283" w:type="pct"/>
            <w:tcBorders>
              <w:top w:val="single" w:sz="4" w:space="0" w:color="auto"/>
              <w:left w:val="nil"/>
              <w:bottom w:val="single" w:sz="4" w:space="0" w:color="auto"/>
              <w:right w:val="single" w:sz="4" w:space="0" w:color="auto"/>
            </w:tcBorders>
            <w:shd w:val="clear" w:color="auto" w:fill="auto"/>
            <w:noWrap/>
            <w:vAlign w:val="bottom"/>
            <w:hideMark/>
          </w:tcPr>
          <w:p w:rsidR="00662399" w:rsidRPr="00191FA6" w:rsidRDefault="00662399" w:rsidP="00191FA6">
            <w:pPr>
              <w:spacing w:after="0" w:line="240" w:lineRule="auto"/>
              <w:jc w:val="center"/>
              <w:rPr>
                <w:rFonts w:ascii="Calibri" w:hAnsi="Calibri"/>
                <w:color w:val="000000"/>
                <w:sz w:val="18"/>
                <w:szCs w:val="18"/>
              </w:rPr>
            </w:pPr>
            <w:r w:rsidRPr="00191FA6">
              <w:rPr>
                <w:rFonts w:ascii="Calibri" w:hAnsi="Calibri"/>
                <w:color w:val="000000"/>
                <w:sz w:val="18"/>
                <w:szCs w:val="18"/>
              </w:rPr>
              <w:t>Simulation</w:t>
            </w:r>
            <w:r>
              <w:rPr>
                <w:rFonts w:ascii="Calibri" w:hAnsi="Calibri"/>
                <w:color w:val="000000"/>
                <w:sz w:val="18"/>
                <w:szCs w:val="18"/>
              </w:rPr>
              <w:t xml:space="preserve"> </w:t>
            </w:r>
            <w:r w:rsidRPr="00191FA6">
              <w:rPr>
                <w:rFonts w:ascii="Calibri" w:hAnsi="Calibri"/>
                <w:color w:val="000000"/>
                <w:sz w:val="18"/>
                <w:szCs w:val="18"/>
              </w:rPr>
              <w:t>Description</w:t>
            </w:r>
          </w:p>
        </w:tc>
        <w:tc>
          <w:tcPr>
            <w:tcW w:w="560" w:type="pct"/>
            <w:tcBorders>
              <w:top w:val="single" w:sz="4" w:space="0" w:color="auto"/>
              <w:left w:val="nil"/>
              <w:bottom w:val="single" w:sz="4" w:space="0" w:color="auto"/>
              <w:right w:val="single" w:sz="4" w:space="0" w:color="auto"/>
            </w:tcBorders>
            <w:shd w:val="clear" w:color="auto" w:fill="auto"/>
            <w:noWrap/>
            <w:vAlign w:val="bottom"/>
            <w:hideMark/>
          </w:tcPr>
          <w:p w:rsidR="00662399" w:rsidRPr="00191FA6" w:rsidRDefault="00715A29" w:rsidP="00191FA6">
            <w:pPr>
              <w:spacing w:after="0" w:line="240" w:lineRule="auto"/>
              <w:jc w:val="center"/>
              <w:rPr>
                <w:rFonts w:ascii="Calibri" w:hAnsi="Calibri"/>
                <w:color w:val="000000"/>
                <w:sz w:val="18"/>
                <w:szCs w:val="18"/>
              </w:rPr>
            </w:pPr>
            <w:r>
              <w:rPr>
                <w:rFonts w:ascii="Calibri" w:hAnsi="Calibri"/>
                <w:color w:val="000000"/>
                <w:sz w:val="18"/>
                <w:szCs w:val="18"/>
              </w:rPr>
              <w:t>Segment</w:t>
            </w:r>
          </w:p>
        </w:tc>
        <w:tc>
          <w:tcPr>
            <w:tcW w:w="967" w:type="pct"/>
            <w:tcBorders>
              <w:top w:val="single" w:sz="4" w:space="0" w:color="auto"/>
              <w:left w:val="nil"/>
              <w:bottom w:val="single" w:sz="4" w:space="0" w:color="auto"/>
              <w:right w:val="single" w:sz="4" w:space="0" w:color="auto"/>
            </w:tcBorders>
            <w:shd w:val="clear" w:color="auto" w:fill="auto"/>
            <w:noWrap/>
            <w:vAlign w:val="bottom"/>
            <w:hideMark/>
          </w:tcPr>
          <w:p w:rsidR="00662399" w:rsidRPr="00191FA6" w:rsidRDefault="00662399" w:rsidP="00191FA6">
            <w:pPr>
              <w:spacing w:after="0" w:line="240" w:lineRule="auto"/>
              <w:jc w:val="center"/>
              <w:rPr>
                <w:rFonts w:ascii="Calibri" w:hAnsi="Calibri"/>
                <w:color w:val="000000"/>
                <w:sz w:val="18"/>
                <w:szCs w:val="18"/>
              </w:rPr>
            </w:pPr>
            <w:proofErr w:type="spellStart"/>
            <w:r w:rsidRPr="00191FA6">
              <w:rPr>
                <w:rFonts w:ascii="Calibri" w:hAnsi="Calibri"/>
                <w:color w:val="000000"/>
                <w:sz w:val="18"/>
                <w:szCs w:val="18"/>
              </w:rPr>
              <w:t>EAD_Moteur</w:t>
            </w:r>
            <w:proofErr w:type="spellEnd"/>
          </w:p>
        </w:tc>
        <w:tc>
          <w:tcPr>
            <w:tcW w:w="885" w:type="pct"/>
            <w:tcBorders>
              <w:top w:val="single" w:sz="4" w:space="0" w:color="auto"/>
              <w:left w:val="nil"/>
              <w:bottom w:val="single" w:sz="4" w:space="0" w:color="auto"/>
              <w:right w:val="single" w:sz="4" w:space="0" w:color="auto"/>
            </w:tcBorders>
            <w:shd w:val="clear" w:color="auto" w:fill="auto"/>
            <w:noWrap/>
            <w:vAlign w:val="bottom"/>
            <w:hideMark/>
          </w:tcPr>
          <w:p w:rsidR="00662399" w:rsidRPr="00191FA6" w:rsidRDefault="00662399" w:rsidP="00191FA6">
            <w:pPr>
              <w:spacing w:after="0" w:line="240" w:lineRule="auto"/>
              <w:jc w:val="center"/>
              <w:rPr>
                <w:rFonts w:ascii="Calibri" w:hAnsi="Calibri"/>
                <w:color w:val="000000"/>
                <w:sz w:val="18"/>
                <w:szCs w:val="18"/>
              </w:rPr>
            </w:pPr>
            <w:r w:rsidRPr="00191FA6">
              <w:rPr>
                <w:rFonts w:ascii="Calibri" w:hAnsi="Calibri"/>
                <w:color w:val="000000"/>
                <w:sz w:val="18"/>
                <w:szCs w:val="18"/>
              </w:rPr>
              <w:t>ECL_COMPOSE</w:t>
            </w:r>
          </w:p>
        </w:tc>
        <w:tc>
          <w:tcPr>
            <w:tcW w:w="744" w:type="pct"/>
            <w:tcBorders>
              <w:top w:val="single" w:sz="4" w:space="0" w:color="auto"/>
              <w:left w:val="nil"/>
              <w:bottom w:val="single" w:sz="4" w:space="0" w:color="auto"/>
              <w:right w:val="single" w:sz="4" w:space="0" w:color="auto"/>
            </w:tcBorders>
            <w:shd w:val="clear" w:color="auto" w:fill="auto"/>
            <w:noWrap/>
            <w:vAlign w:val="bottom"/>
            <w:hideMark/>
          </w:tcPr>
          <w:p w:rsidR="00662399" w:rsidRPr="00191FA6" w:rsidRDefault="00662399" w:rsidP="00191FA6">
            <w:pPr>
              <w:spacing w:after="0" w:line="240" w:lineRule="auto"/>
              <w:jc w:val="center"/>
              <w:rPr>
                <w:rFonts w:ascii="Calibri" w:hAnsi="Calibri"/>
                <w:color w:val="000000"/>
                <w:sz w:val="18"/>
                <w:szCs w:val="18"/>
              </w:rPr>
            </w:pPr>
            <w:r w:rsidRPr="00191FA6">
              <w:rPr>
                <w:rFonts w:ascii="Calibri" w:hAnsi="Calibri"/>
                <w:color w:val="000000"/>
                <w:sz w:val="18"/>
                <w:szCs w:val="18"/>
              </w:rPr>
              <w:t>FLL_ECL</w:t>
            </w:r>
          </w:p>
        </w:tc>
      </w:tr>
      <w:tr w:rsidR="00715A29" w:rsidRPr="00191FA6" w:rsidTr="006D7ED2">
        <w:trPr>
          <w:trHeight w:val="258"/>
          <w:jc w:val="center"/>
        </w:trPr>
        <w:tc>
          <w:tcPr>
            <w:tcW w:w="56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62399" w:rsidRPr="00191FA6" w:rsidRDefault="00662399" w:rsidP="00662399">
            <w:pPr>
              <w:spacing w:after="0" w:line="240" w:lineRule="auto"/>
              <w:jc w:val="center"/>
              <w:rPr>
                <w:rFonts w:ascii="Calibri" w:hAnsi="Calibri"/>
                <w:color w:val="000000"/>
                <w:sz w:val="18"/>
                <w:szCs w:val="18"/>
              </w:rPr>
            </w:pPr>
            <w:r w:rsidRPr="00191FA6">
              <w:rPr>
                <w:rFonts w:ascii="Calibri" w:hAnsi="Calibri"/>
                <w:color w:val="000000"/>
                <w:sz w:val="18"/>
                <w:szCs w:val="18"/>
              </w:rPr>
              <w:t>394</w:t>
            </w:r>
          </w:p>
        </w:tc>
        <w:tc>
          <w:tcPr>
            <w:tcW w:w="1283" w:type="pct"/>
            <w:tcBorders>
              <w:top w:val="nil"/>
              <w:left w:val="nil"/>
              <w:bottom w:val="single" w:sz="4" w:space="0" w:color="auto"/>
              <w:right w:val="single" w:sz="4" w:space="0" w:color="auto"/>
            </w:tcBorders>
            <w:shd w:val="clear" w:color="auto" w:fill="auto"/>
            <w:noWrap/>
            <w:vAlign w:val="bottom"/>
            <w:hideMark/>
          </w:tcPr>
          <w:p w:rsidR="00662399" w:rsidRPr="00191FA6" w:rsidRDefault="00715A29" w:rsidP="00662399">
            <w:pPr>
              <w:spacing w:after="0" w:line="240" w:lineRule="auto"/>
              <w:jc w:val="center"/>
              <w:rPr>
                <w:rFonts w:ascii="Calibri" w:hAnsi="Calibri"/>
                <w:color w:val="000000"/>
                <w:sz w:val="18"/>
                <w:szCs w:val="18"/>
                <w:lang w:val="en-US"/>
              </w:rPr>
            </w:pPr>
            <w:r>
              <w:rPr>
                <w:rFonts w:ascii="Calibri" w:hAnsi="Calibri"/>
                <w:color w:val="000000"/>
                <w:sz w:val="18"/>
                <w:szCs w:val="18"/>
                <w:lang w:val="en-US"/>
              </w:rPr>
              <w:t>Diagonal</w:t>
            </w:r>
          </w:p>
        </w:tc>
        <w:tc>
          <w:tcPr>
            <w:tcW w:w="560" w:type="pct"/>
            <w:tcBorders>
              <w:top w:val="nil"/>
              <w:left w:val="nil"/>
              <w:bottom w:val="single" w:sz="4" w:space="0" w:color="auto"/>
              <w:right w:val="single" w:sz="4" w:space="0" w:color="auto"/>
            </w:tcBorders>
            <w:shd w:val="clear" w:color="auto" w:fill="auto"/>
            <w:noWrap/>
            <w:vAlign w:val="bottom"/>
            <w:hideMark/>
          </w:tcPr>
          <w:p w:rsidR="00662399" w:rsidRPr="00191FA6" w:rsidRDefault="00662399" w:rsidP="00662399">
            <w:pPr>
              <w:spacing w:after="0" w:line="240" w:lineRule="auto"/>
              <w:jc w:val="center"/>
              <w:rPr>
                <w:rFonts w:ascii="Calibri" w:hAnsi="Calibri"/>
                <w:color w:val="000000"/>
                <w:sz w:val="18"/>
                <w:szCs w:val="18"/>
              </w:rPr>
            </w:pPr>
            <w:proofErr w:type="spellStart"/>
            <w:r w:rsidRPr="00191FA6">
              <w:rPr>
                <w:rFonts w:ascii="Calibri" w:hAnsi="Calibri"/>
                <w:color w:val="000000"/>
                <w:sz w:val="18"/>
                <w:szCs w:val="18"/>
              </w:rPr>
              <w:t>Corp</w:t>
            </w:r>
            <w:proofErr w:type="spellEnd"/>
          </w:p>
        </w:tc>
        <w:tc>
          <w:tcPr>
            <w:tcW w:w="967" w:type="pct"/>
            <w:tcBorders>
              <w:top w:val="nil"/>
              <w:left w:val="nil"/>
              <w:bottom w:val="single" w:sz="4" w:space="0" w:color="auto"/>
              <w:right w:val="single" w:sz="4" w:space="0" w:color="auto"/>
            </w:tcBorders>
            <w:shd w:val="clear" w:color="auto" w:fill="auto"/>
            <w:noWrap/>
            <w:vAlign w:val="bottom"/>
            <w:hideMark/>
          </w:tcPr>
          <w:p w:rsidR="00662399" w:rsidRPr="00191FA6" w:rsidRDefault="00662399" w:rsidP="00662399">
            <w:pPr>
              <w:spacing w:after="0" w:line="240" w:lineRule="auto"/>
              <w:jc w:val="center"/>
              <w:rPr>
                <w:rFonts w:ascii="Calibri" w:hAnsi="Calibri"/>
                <w:color w:val="000000"/>
                <w:sz w:val="18"/>
                <w:szCs w:val="18"/>
              </w:rPr>
            </w:pPr>
            <w:r w:rsidRPr="00191FA6">
              <w:rPr>
                <w:rFonts w:ascii="Calibri" w:hAnsi="Calibri"/>
                <w:color w:val="000000"/>
                <w:sz w:val="18"/>
                <w:szCs w:val="18"/>
              </w:rPr>
              <w:t>174 196 373 101</w:t>
            </w:r>
          </w:p>
        </w:tc>
        <w:tc>
          <w:tcPr>
            <w:tcW w:w="885" w:type="pct"/>
            <w:tcBorders>
              <w:top w:val="nil"/>
              <w:left w:val="nil"/>
              <w:bottom w:val="single" w:sz="4" w:space="0" w:color="auto"/>
              <w:right w:val="single" w:sz="4" w:space="0" w:color="auto"/>
            </w:tcBorders>
            <w:shd w:val="clear" w:color="auto" w:fill="auto"/>
            <w:noWrap/>
            <w:vAlign w:val="bottom"/>
            <w:hideMark/>
          </w:tcPr>
          <w:p w:rsidR="00662399" w:rsidRPr="00191FA6" w:rsidRDefault="00662399" w:rsidP="00662399">
            <w:pPr>
              <w:spacing w:after="0" w:line="240" w:lineRule="auto"/>
              <w:jc w:val="center"/>
              <w:rPr>
                <w:rFonts w:ascii="Calibri" w:hAnsi="Calibri"/>
                <w:color w:val="000000"/>
                <w:sz w:val="18"/>
                <w:szCs w:val="18"/>
              </w:rPr>
            </w:pPr>
            <w:r w:rsidRPr="00191FA6">
              <w:rPr>
                <w:rFonts w:ascii="Calibri" w:hAnsi="Calibri"/>
                <w:color w:val="000000"/>
                <w:sz w:val="18"/>
                <w:szCs w:val="18"/>
              </w:rPr>
              <w:t>388 079 605</w:t>
            </w:r>
          </w:p>
        </w:tc>
        <w:tc>
          <w:tcPr>
            <w:tcW w:w="744" w:type="pct"/>
            <w:tcBorders>
              <w:top w:val="nil"/>
              <w:left w:val="nil"/>
              <w:bottom w:val="single" w:sz="4" w:space="0" w:color="auto"/>
              <w:right w:val="single" w:sz="4" w:space="0" w:color="auto"/>
            </w:tcBorders>
            <w:shd w:val="clear" w:color="auto" w:fill="auto"/>
            <w:noWrap/>
            <w:vAlign w:val="bottom"/>
            <w:hideMark/>
          </w:tcPr>
          <w:p w:rsidR="00662399" w:rsidRPr="00191FA6" w:rsidRDefault="00662399" w:rsidP="00662399">
            <w:pPr>
              <w:spacing w:after="0" w:line="240" w:lineRule="auto"/>
              <w:jc w:val="center"/>
              <w:rPr>
                <w:rFonts w:ascii="Calibri" w:hAnsi="Calibri"/>
                <w:color w:val="000000"/>
                <w:sz w:val="18"/>
                <w:szCs w:val="18"/>
              </w:rPr>
            </w:pPr>
            <w:r w:rsidRPr="00191FA6">
              <w:rPr>
                <w:rFonts w:ascii="Calibri" w:hAnsi="Calibri"/>
                <w:color w:val="000000"/>
                <w:sz w:val="18"/>
                <w:szCs w:val="18"/>
              </w:rPr>
              <w:t>844 010 322</w:t>
            </w:r>
          </w:p>
        </w:tc>
      </w:tr>
      <w:tr w:rsidR="00715A29" w:rsidRPr="00191FA6" w:rsidTr="006D7ED2">
        <w:trPr>
          <w:trHeight w:val="258"/>
          <w:jc w:val="center"/>
        </w:trPr>
        <w:tc>
          <w:tcPr>
            <w:tcW w:w="56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62399" w:rsidRPr="00191FA6" w:rsidRDefault="00662399" w:rsidP="00662399">
            <w:pPr>
              <w:spacing w:after="0" w:line="240" w:lineRule="auto"/>
              <w:jc w:val="center"/>
              <w:rPr>
                <w:rFonts w:ascii="Calibri" w:hAnsi="Calibri"/>
                <w:color w:val="000000"/>
                <w:sz w:val="18"/>
                <w:szCs w:val="18"/>
              </w:rPr>
            </w:pPr>
            <w:r w:rsidRPr="00191FA6">
              <w:rPr>
                <w:rFonts w:ascii="Calibri" w:hAnsi="Calibri"/>
                <w:color w:val="000000"/>
                <w:sz w:val="18"/>
                <w:szCs w:val="18"/>
              </w:rPr>
              <w:t>398</w:t>
            </w:r>
          </w:p>
        </w:tc>
        <w:tc>
          <w:tcPr>
            <w:tcW w:w="1283" w:type="pct"/>
            <w:tcBorders>
              <w:top w:val="nil"/>
              <w:left w:val="nil"/>
              <w:bottom w:val="single" w:sz="4" w:space="0" w:color="auto"/>
              <w:right w:val="single" w:sz="4" w:space="0" w:color="auto"/>
            </w:tcBorders>
            <w:shd w:val="clear" w:color="auto" w:fill="auto"/>
            <w:noWrap/>
            <w:vAlign w:val="bottom"/>
            <w:hideMark/>
          </w:tcPr>
          <w:p w:rsidR="00662399" w:rsidRPr="00191FA6" w:rsidRDefault="00662399" w:rsidP="00662399">
            <w:pPr>
              <w:spacing w:after="0" w:line="240" w:lineRule="auto"/>
              <w:jc w:val="center"/>
              <w:rPr>
                <w:rFonts w:ascii="Calibri" w:hAnsi="Calibri"/>
                <w:color w:val="000000"/>
                <w:sz w:val="18"/>
                <w:szCs w:val="18"/>
                <w:lang w:val="en-US"/>
              </w:rPr>
            </w:pPr>
            <w:r w:rsidRPr="00191FA6">
              <w:rPr>
                <w:rFonts w:ascii="Calibri" w:hAnsi="Calibri"/>
                <w:color w:val="000000"/>
                <w:sz w:val="18"/>
                <w:szCs w:val="18"/>
                <w:lang w:val="en-US"/>
              </w:rPr>
              <w:t>Bad Rating</w:t>
            </w:r>
            <w:r w:rsidR="00715A29">
              <w:rPr>
                <w:rFonts w:ascii="Calibri" w:hAnsi="Calibri"/>
                <w:color w:val="000000"/>
                <w:sz w:val="18"/>
                <w:szCs w:val="18"/>
                <w:lang w:val="en-US"/>
              </w:rPr>
              <w:t>s</w:t>
            </w:r>
          </w:p>
        </w:tc>
        <w:tc>
          <w:tcPr>
            <w:tcW w:w="560" w:type="pct"/>
            <w:tcBorders>
              <w:top w:val="nil"/>
              <w:left w:val="nil"/>
              <w:bottom w:val="single" w:sz="4" w:space="0" w:color="auto"/>
              <w:right w:val="single" w:sz="4" w:space="0" w:color="auto"/>
            </w:tcBorders>
            <w:shd w:val="clear" w:color="auto" w:fill="auto"/>
            <w:noWrap/>
            <w:vAlign w:val="bottom"/>
            <w:hideMark/>
          </w:tcPr>
          <w:p w:rsidR="00662399" w:rsidRPr="00191FA6" w:rsidRDefault="00662399" w:rsidP="00662399">
            <w:pPr>
              <w:spacing w:after="0" w:line="240" w:lineRule="auto"/>
              <w:jc w:val="center"/>
              <w:rPr>
                <w:rFonts w:ascii="Calibri" w:hAnsi="Calibri"/>
                <w:color w:val="000000"/>
                <w:sz w:val="18"/>
                <w:szCs w:val="18"/>
              </w:rPr>
            </w:pPr>
            <w:proofErr w:type="spellStart"/>
            <w:r w:rsidRPr="00191FA6">
              <w:rPr>
                <w:rFonts w:ascii="Calibri" w:hAnsi="Calibri"/>
                <w:color w:val="000000"/>
                <w:sz w:val="18"/>
                <w:szCs w:val="18"/>
              </w:rPr>
              <w:t>Corp</w:t>
            </w:r>
            <w:proofErr w:type="spellEnd"/>
          </w:p>
        </w:tc>
        <w:tc>
          <w:tcPr>
            <w:tcW w:w="967" w:type="pct"/>
            <w:tcBorders>
              <w:top w:val="nil"/>
              <w:left w:val="nil"/>
              <w:bottom w:val="single" w:sz="4" w:space="0" w:color="auto"/>
              <w:right w:val="single" w:sz="4" w:space="0" w:color="auto"/>
            </w:tcBorders>
            <w:shd w:val="clear" w:color="auto" w:fill="auto"/>
            <w:noWrap/>
            <w:vAlign w:val="bottom"/>
            <w:hideMark/>
          </w:tcPr>
          <w:p w:rsidR="00662399" w:rsidRPr="00191FA6" w:rsidRDefault="00662399" w:rsidP="00662399">
            <w:pPr>
              <w:spacing w:after="0" w:line="240" w:lineRule="auto"/>
              <w:jc w:val="center"/>
              <w:rPr>
                <w:rFonts w:ascii="Calibri" w:hAnsi="Calibri"/>
                <w:color w:val="000000"/>
                <w:sz w:val="18"/>
                <w:szCs w:val="18"/>
              </w:rPr>
            </w:pPr>
            <w:r w:rsidRPr="00191FA6">
              <w:rPr>
                <w:rFonts w:ascii="Calibri" w:hAnsi="Calibri"/>
                <w:color w:val="000000"/>
                <w:sz w:val="18"/>
                <w:szCs w:val="18"/>
              </w:rPr>
              <w:t>174 196 373 101</w:t>
            </w:r>
          </w:p>
        </w:tc>
        <w:tc>
          <w:tcPr>
            <w:tcW w:w="885" w:type="pct"/>
            <w:tcBorders>
              <w:top w:val="nil"/>
              <w:left w:val="nil"/>
              <w:bottom w:val="single" w:sz="4" w:space="0" w:color="auto"/>
              <w:right w:val="single" w:sz="4" w:space="0" w:color="auto"/>
            </w:tcBorders>
            <w:shd w:val="clear" w:color="auto" w:fill="auto"/>
            <w:noWrap/>
            <w:vAlign w:val="bottom"/>
            <w:hideMark/>
          </w:tcPr>
          <w:p w:rsidR="00662399" w:rsidRPr="00191FA6" w:rsidRDefault="00662399" w:rsidP="00662399">
            <w:pPr>
              <w:spacing w:after="0" w:line="240" w:lineRule="auto"/>
              <w:jc w:val="center"/>
              <w:rPr>
                <w:rFonts w:ascii="Calibri" w:hAnsi="Calibri"/>
                <w:color w:val="000000"/>
                <w:sz w:val="18"/>
                <w:szCs w:val="18"/>
              </w:rPr>
            </w:pPr>
            <w:r w:rsidRPr="00191FA6">
              <w:rPr>
                <w:rFonts w:ascii="Calibri" w:hAnsi="Calibri"/>
                <w:color w:val="000000"/>
                <w:sz w:val="18"/>
                <w:szCs w:val="18"/>
              </w:rPr>
              <w:t>384 355 251</w:t>
            </w:r>
          </w:p>
        </w:tc>
        <w:tc>
          <w:tcPr>
            <w:tcW w:w="744" w:type="pct"/>
            <w:tcBorders>
              <w:top w:val="nil"/>
              <w:left w:val="nil"/>
              <w:bottom w:val="single" w:sz="4" w:space="0" w:color="auto"/>
              <w:right w:val="single" w:sz="4" w:space="0" w:color="auto"/>
            </w:tcBorders>
            <w:shd w:val="clear" w:color="auto" w:fill="auto"/>
            <w:noWrap/>
            <w:vAlign w:val="bottom"/>
            <w:hideMark/>
          </w:tcPr>
          <w:p w:rsidR="00662399" w:rsidRPr="00191FA6" w:rsidRDefault="00662399" w:rsidP="00662399">
            <w:pPr>
              <w:spacing w:after="0" w:line="240" w:lineRule="auto"/>
              <w:jc w:val="center"/>
              <w:rPr>
                <w:rFonts w:ascii="Calibri" w:hAnsi="Calibri"/>
                <w:color w:val="000000"/>
                <w:sz w:val="18"/>
                <w:szCs w:val="18"/>
              </w:rPr>
            </w:pPr>
            <w:r w:rsidRPr="00191FA6">
              <w:rPr>
                <w:rFonts w:ascii="Calibri" w:hAnsi="Calibri"/>
                <w:color w:val="000000"/>
                <w:sz w:val="18"/>
                <w:szCs w:val="18"/>
              </w:rPr>
              <w:t>850 329 723</w:t>
            </w:r>
          </w:p>
        </w:tc>
      </w:tr>
      <w:tr w:rsidR="00715A29" w:rsidRPr="00191FA6" w:rsidTr="006D7ED2">
        <w:trPr>
          <w:trHeight w:val="258"/>
          <w:jc w:val="center"/>
        </w:trPr>
        <w:tc>
          <w:tcPr>
            <w:tcW w:w="56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62399" w:rsidRPr="00191FA6" w:rsidRDefault="00662399" w:rsidP="00662399">
            <w:pPr>
              <w:spacing w:after="0" w:line="240" w:lineRule="auto"/>
              <w:jc w:val="center"/>
              <w:rPr>
                <w:rFonts w:ascii="Calibri" w:hAnsi="Calibri"/>
                <w:color w:val="000000"/>
                <w:sz w:val="18"/>
                <w:szCs w:val="18"/>
              </w:rPr>
            </w:pPr>
            <w:r w:rsidRPr="00191FA6">
              <w:rPr>
                <w:rFonts w:ascii="Calibri" w:hAnsi="Calibri"/>
                <w:color w:val="000000"/>
                <w:sz w:val="18"/>
                <w:szCs w:val="18"/>
              </w:rPr>
              <w:t>399</w:t>
            </w:r>
          </w:p>
        </w:tc>
        <w:tc>
          <w:tcPr>
            <w:tcW w:w="1283" w:type="pct"/>
            <w:tcBorders>
              <w:top w:val="nil"/>
              <w:left w:val="nil"/>
              <w:bottom w:val="single" w:sz="4" w:space="0" w:color="auto"/>
              <w:right w:val="single" w:sz="4" w:space="0" w:color="auto"/>
            </w:tcBorders>
            <w:shd w:val="clear" w:color="auto" w:fill="auto"/>
            <w:noWrap/>
            <w:vAlign w:val="bottom"/>
            <w:hideMark/>
          </w:tcPr>
          <w:p w:rsidR="00662399" w:rsidRPr="00191FA6" w:rsidRDefault="00662399" w:rsidP="00662399">
            <w:pPr>
              <w:spacing w:after="0" w:line="240" w:lineRule="auto"/>
              <w:jc w:val="center"/>
              <w:rPr>
                <w:rFonts w:ascii="Calibri" w:hAnsi="Calibri"/>
                <w:color w:val="000000"/>
                <w:sz w:val="18"/>
                <w:szCs w:val="18"/>
                <w:lang w:val="en-US"/>
              </w:rPr>
            </w:pPr>
            <w:r w:rsidRPr="00191FA6">
              <w:rPr>
                <w:rFonts w:ascii="Calibri" w:hAnsi="Calibri"/>
                <w:color w:val="000000"/>
                <w:sz w:val="18"/>
                <w:szCs w:val="18"/>
                <w:lang w:val="en-US"/>
              </w:rPr>
              <w:t>Uniform</w:t>
            </w:r>
          </w:p>
        </w:tc>
        <w:tc>
          <w:tcPr>
            <w:tcW w:w="560" w:type="pct"/>
            <w:tcBorders>
              <w:top w:val="nil"/>
              <w:left w:val="nil"/>
              <w:bottom w:val="single" w:sz="4" w:space="0" w:color="auto"/>
              <w:right w:val="single" w:sz="4" w:space="0" w:color="auto"/>
            </w:tcBorders>
            <w:shd w:val="clear" w:color="auto" w:fill="auto"/>
            <w:noWrap/>
            <w:vAlign w:val="bottom"/>
            <w:hideMark/>
          </w:tcPr>
          <w:p w:rsidR="00662399" w:rsidRPr="00191FA6" w:rsidRDefault="00662399" w:rsidP="00662399">
            <w:pPr>
              <w:spacing w:after="0" w:line="240" w:lineRule="auto"/>
              <w:jc w:val="center"/>
              <w:rPr>
                <w:rFonts w:ascii="Calibri" w:hAnsi="Calibri"/>
                <w:color w:val="000000"/>
                <w:sz w:val="18"/>
                <w:szCs w:val="18"/>
              </w:rPr>
            </w:pPr>
            <w:proofErr w:type="spellStart"/>
            <w:r w:rsidRPr="00191FA6">
              <w:rPr>
                <w:rFonts w:ascii="Calibri" w:hAnsi="Calibri"/>
                <w:color w:val="000000"/>
                <w:sz w:val="18"/>
                <w:szCs w:val="18"/>
              </w:rPr>
              <w:t>Corp</w:t>
            </w:r>
            <w:proofErr w:type="spellEnd"/>
          </w:p>
        </w:tc>
        <w:tc>
          <w:tcPr>
            <w:tcW w:w="967" w:type="pct"/>
            <w:tcBorders>
              <w:top w:val="nil"/>
              <w:left w:val="nil"/>
              <w:bottom w:val="single" w:sz="4" w:space="0" w:color="auto"/>
              <w:right w:val="single" w:sz="4" w:space="0" w:color="auto"/>
            </w:tcBorders>
            <w:shd w:val="clear" w:color="auto" w:fill="auto"/>
            <w:noWrap/>
            <w:vAlign w:val="bottom"/>
            <w:hideMark/>
          </w:tcPr>
          <w:p w:rsidR="00662399" w:rsidRPr="00191FA6" w:rsidRDefault="00662399" w:rsidP="00662399">
            <w:pPr>
              <w:spacing w:after="0" w:line="240" w:lineRule="auto"/>
              <w:jc w:val="center"/>
              <w:rPr>
                <w:rFonts w:ascii="Calibri" w:hAnsi="Calibri"/>
                <w:color w:val="000000"/>
                <w:sz w:val="18"/>
                <w:szCs w:val="18"/>
              </w:rPr>
            </w:pPr>
            <w:r w:rsidRPr="00191FA6">
              <w:rPr>
                <w:rFonts w:ascii="Calibri" w:hAnsi="Calibri"/>
                <w:color w:val="000000"/>
                <w:sz w:val="18"/>
                <w:szCs w:val="18"/>
              </w:rPr>
              <w:t>174 196 373 101</w:t>
            </w:r>
          </w:p>
        </w:tc>
        <w:tc>
          <w:tcPr>
            <w:tcW w:w="885" w:type="pct"/>
            <w:tcBorders>
              <w:top w:val="nil"/>
              <w:left w:val="nil"/>
              <w:bottom w:val="single" w:sz="4" w:space="0" w:color="auto"/>
              <w:right w:val="single" w:sz="4" w:space="0" w:color="auto"/>
            </w:tcBorders>
            <w:shd w:val="clear" w:color="auto" w:fill="auto"/>
            <w:noWrap/>
            <w:vAlign w:val="bottom"/>
            <w:hideMark/>
          </w:tcPr>
          <w:p w:rsidR="00662399" w:rsidRPr="00191FA6" w:rsidRDefault="00662399" w:rsidP="00662399">
            <w:pPr>
              <w:spacing w:after="0" w:line="240" w:lineRule="auto"/>
              <w:jc w:val="center"/>
              <w:rPr>
                <w:rFonts w:ascii="Calibri" w:hAnsi="Calibri"/>
                <w:color w:val="000000"/>
                <w:sz w:val="18"/>
                <w:szCs w:val="18"/>
              </w:rPr>
            </w:pPr>
            <w:r w:rsidRPr="00191FA6">
              <w:rPr>
                <w:rFonts w:ascii="Calibri" w:hAnsi="Calibri"/>
                <w:color w:val="000000"/>
                <w:sz w:val="18"/>
                <w:szCs w:val="18"/>
              </w:rPr>
              <w:t>397 005 811</w:t>
            </w:r>
          </w:p>
        </w:tc>
        <w:tc>
          <w:tcPr>
            <w:tcW w:w="744" w:type="pct"/>
            <w:tcBorders>
              <w:top w:val="nil"/>
              <w:left w:val="nil"/>
              <w:bottom w:val="single" w:sz="4" w:space="0" w:color="auto"/>
              <w:right w:val="single" w:sz="4" w:space="0" w:color="auto"/>
            </w:tcBorders>
            <w:shd w:val="clear" w:color="auto" w:fill="auto"/>
            <w:noWrap/>
            <w:vAlign w:val="bottom"/>
            <w:hideMark/>
          </w:tcPr>
          <w:p w:rsidR="00662399" w:rsidRPr="00191FA6" w:rsidRDefault="00662399" w:rsidP="00662399">
            <w:pPr>
              <w:spacing w:after="0" w:line="240" w:lineRule="auto"/>
              <w:jc w:val="center"/>
              <w:rPr>
                <w:rFonts w:ascii="Calibri" w:hAnsi="Calibri"/>
                <w:color w:val="000000"/>
                <w:sz w:val="18"/>
                <w:szCs w:val="18"/>
              </w:rPr>
            </w:pPr>
            <w:r w:rsidRPr="00191FA6">
              <w:rPr>
                <w:rFonts w:ascii="Calibri" w:hAnsi="Calibri"/>
                <w:color w:val="000000"/>
                <w:sz w:val="18"/>
                <w:szCs w:val="18"/>
              </w:rPr>
              <w:t>835 952 723</w:t>
            </w:r>
          </w:p>
        </w:tc>
      </w:tr>
      <w:tr w:rsidR="00715A29" w:rsidRPr="00191FA6" w:rsidTr="006D7ED2">
        <w:trPr>
          <w:trHeight w:val="258"/>
          <w:jc w:val="center"/>
        </w:trPr>
        <w:tc>
          <w:tcPr>
            <w:tcW w:w="56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5A29" w:rsidRPr="00191FA6" w:rsidRDefault="00715A29" w:rsidP="00662399">
            <w:pPr>
              <w:spacing w:after="0" w:line="240" w:lineRule="auto"/>
              <w:jc w:val="center"/>
              <w:rPr>
                <w:rFonts w:ascii="Calibri" w:hAnsi="Calibri"/>
                <w:color w:val="000000"/>
                <w:sz w:val="18"/>
                <w:szCs w:val="18"/>
              </w:rPr>
            </w:pPr>
            <w:r w:rsidRPr="00191FA6">
              <w:rPr>
                <w:rFonts w:ascii="Calibri" w:hAnsi="Calibri"/>
                <w:color w:val="000000"/>
                <w:sz w:val="18"/>
                <w:szCs w:val="18"/>
              </w:rPr>
              <w:t>394</w:t>
            </w:r>
          </w:p>
        </w:tc>
        <w:tc>
          <w:tcPr>
            <w:tcW w:w="1283" w:type="pct"/>
            <w:tcBorders>
              <w:top w:val="nil"/>
              <w:left w:val="nil"/>
              <w:bottom w:val="single" w:sz="4" w:space="0" w:color="auto"/>
              <w:right w:val="single" w:sz="4" w:space="0" w:color="auto"/>
            </w:tcBorders>
            <w:shd w:val="clear" w:color="auto" w:fill="auto"/>
            <w:noWrap/>
            <w:vAlign w:val="bottom"/>
            <w:hideMark/>
          </w:tcPr>
          <w:p w:rsidR="00715A29" w:rsidRPr="00191FA6" w:rsidRDefault="00715A29" w:rsidP="00662399">
            <w:pPr>
              <w:spacing w:after="0" w:line="240" w:lineRule="auto"/>
              <w:jc w:val="center"/>
              <w:rPr>
                <w:rFonts w:ascii="Calibri" w:hAnsi="Calibri"/>
                <w:color w:val="000000"/>
                <w:sz w:val="18"/>
                <w:szCs w:val="18"/>
                <w:lang w:val="en-US"/>
              </w:rPr>
            </w:pPr>
            <w:r>
              <w:rPr>
                <w:rFonts w:ascii="Calibri" w:hAnsi="Calibri"/>
                <w:color w:val="000000"/>
                <w:sz w:val="18"/>
                <w:szCs w:val="18"/>
                <w:lang w:val="en-US"/>
              </w:rPr>
              <w:t>Diagonal</w:t>
            </w:r>
          </w:p>
        </w:tc>
        <w:tc>
          <w:tcPr>
            <w:tcW w:w="560" w:type="pct"/>
            <w:tcBorders>
              <w:top w:val="nil"/>
              <w:left w:val="nil"/>
              <w:bottom w:val="single" w:sz="4" w:space="0" w:color="auto"/>
              <w:right w:val="single" w:sz="4" w:space="0" w:color="auto"/>
            </w:tcBorders>
            <w:shd w:val="clear" w:color="auto" w:fill="auto"/>
            <w:noWrap/>
            <w:vAlign w:val="bottom"/>
            <w:hideMark/>
          </w:tcPr>
          <w:p w:rsidR="00715A29" w:rsidRPr="00191FA6" w:rsidRDefault="00715A29" w:rsidP="00662399">
            <w:pPr>
              <w:spacing w:after="0" w:line="240" w:lineRule="auto"/>
              <w:jc w:val="center"/>
              <w:rPr>
                <w:rFonts w:ascii="Calibri" w:hAnsi="Calibri"/>
                <w:color w:val="000000"/>
                <w:sz w:val="18"/>
                <w:szCs w:val="18"/>
              </w:rPr>
            </w:pPr>
            <w:r w:rsidRPr="00191FA6">
              <w:rPr>
                <w:rFonts w:ascii="Calibri" w:hAnsi="Calibri"/>
                <w:color w:val="000000"/>
                <w:sz w:val="18"/>
                <w:szCs w:val="18"/>
              </w:rPr>
              <w:t>IF</w:t>
            </w:r>
          </w:p>
        </w:tc>
        <w:tc>
          <w:tcPr>
            <w:tcW w:w="967" w:type="pct"/>
            <w:tcBorders>
              <w:top w:val="nil"/>
              <w:left w:val="nil"/>
              <w:bottom w:val="single" w:sz="4" w:space="0" w:color="auto"/>
              <w:right w:val="single" w:sz="4" w:space="0" w:color="auto"/>
            </w:tcBorders>
            <w:shd w:val="clear" w:color="auto" w:fill="auto"/>
            <w:noWrap/>
            <w:vAlign w:val="bottom"/>
            <w:hideMark/>
          </w:tcPr>
          <w:p w:rsidR="00715A29" w:rsidRPr="00191FA6" w:rsidRDefault="00715A29" w:rsidP="00662399">
            <w:pPr>
              <w:spacing w:after="0" w:line="240" w:lineRule="auto"/>
              <w:jc w:val="center"/>
              <w:rPr>
                <w:rFonts w:ascii="Calibri" w:hAnsi="Calibri"/>
                <w:color w:val="000000"/>
                <w:sz w:val="18"/>
                <w:szCs w:val="18"/>
              </w:rPr>
            </w:pPr>
            <w:r w:rsidRPr="00191FA6">
              <w:rPr>
                <w:rFonts w:ascii="Calibri" w:hAnsi="Calibri"/>
                <w:color w:val="000000"/>
                <w:sz w:val="18"/>
                <w:szCs w:val="18"/>
              </w:rPr>
              <w:t>189 434 755 904</w:t>
            </w:r>
          </w:p>
        </w:tc>
        <w:tc>
          <w:tcPr>
            <w:tcW w:w="885" w:type="pct"/>
            <w:tcBorders>
              <w:top w:val="nil"/>
              <w:left w:val="nil"/>
              <w:bottom w:val="single" w:sz="4" w:space="0" w:color="auto"/>
              <w:right w:val="single" w:sz="4" w:space="0" w:color="auto"/>
            </w:tcBorders>
            <w:shd w:val="clear" w:color="auto" w:fill="auto"/>
            <w:noWrap/>
            <w:vAlign w:val="bottom"/>
            <w:hideMark/>
          </w:tcPr>
          <w:p w:rsidR="00715A29" w:rsidRPr="00191FA6" w:rsidRDefault="00715A29" w:rsidP="00662399">
            <w:pPr>
              <w:spacing w:after="0" w:line="240" w:lineRule="auto"/>
              <w:jc w:val="center"/>
              <w:rPr>
                <w:rFonts w:ascii="Calibri" w:hAnsi="Calibri"/>
                <w:color w:val="000000"/>
                <w:sz w:val="18"/>
                <w:szCs w:val="18"/>
              </w:rPr>
            </w:pPr>
            <w:r w:rsidRPr="00191FA6">
              <w:rPr>
                <w:rFonts w:ascii="Calibri" w:hAnsi="Calibri"/>
                <w:color w:val="000000"/>
                <w:sz w:val="18"/>
                <w:szCs w:val="18"/>
              </w:rPr>
              <w:t>55 608 935</w:t>
            </w:r>
          </w:p>
        </w:tc>
        <w:tc>
          <w:tcPr>
            <w:tcW w:w="744" w:type="pct"/>
            <w:tcBorders>
              <w:top w:val="nil"/>
              <w:left w:val="nil"/>
              <w:bottom w:val="single" w:sz="4" w:space="0" w:color="auto"/>
              <w:right w:val="single" w:sz="4" w:space="0" w:color="auto"/>
            </w:tcBorders>
            <w:shd w:val="clear" w:color="auto" w:fill="auto"/>
            <w:noWrap/>
            <w:vAlign w:val="bottom"/>
            <w:hideMark/>
          </w:tcPr>
          <w:p w:rsidR="00715A29" w:rsidRPr="00191FA6" w:rsidRDefault="00715A29" w:rsidP="00662399">
            <w:pPr>
              <w:spacing w:after="0" w:line="240" w:lineRule="auto"/>
              <w:jc w:val="center"/>
              <w:rPr>
                <w:rFonts w:ascii="Calibri" w:hAnsi="Calibri"/>
                <w:color w:val="000000"/>
                <w:sz w:val="18"/>
                <w:szCs w:val="18"/>
              </w:rPr>
            </w:pPr>
            <w:r w:rsidRPr="00191FA6">
              <w:rPr>
                <w:rFonts w:ascii="Calibri" w:hAnsi="Calibri"/>
                <w:color w:val="000000"/>
                <w:sz w:val="18"/>
                <w:szCs w:val="18"/>
              </w:rPr>
              <w:t>58 777 653</w:t>
            </w:r>
          </w:p>
        </w:tc>
      </w:tr>
      <w:tr w:rsidR="00715A29" w:rsidRPr="00191FA6" w:rsidTr="006D7ED2">
        <w:trPr>
          <w:trHeight w:val="258"/>
          <w:jc w:val="center"/>
        </w:trPr>
        <w:tc>
          <w:tcPr>
            <w:tcW w:w="56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5A29" w:rsidRPr="00191FA6" w:rsidRDefault="00715A29" w:rsidP="00662399">
            <w:pPr>
              <w:spacing w:after="0" w:line="240" w:lineRule="auto"/>
              <w:jc w:val="center"/>
              <w:rPr>
                <w:rFonts w:ascii="Calibri" w:hAnsi="Calibri"/>
                <w:color w:val="000000"/>
                <w:sz w:val="18"/>
                <w:szCs w:val="18"/>
              </w:rPr>
            </w:pPr>
            <w:r w:rsidRPr="00191FA6">
              <w:rPr>
                <w:rFonts w:ascii="Calibri" w:hAnsi="Calibri"/>
                <w:color w:val="000000"/>
                <w:sz w:val="18"/>
                <w:szCs w:val="18"/>
              </w:rPr>
              <w:t>398</w:t>
            </w:r>
          </w:p>
        </w:tc>
        <w:tc>
          <w:tcPr>
            <w:tcW w:w="1283" w:type="pct"/>
            <w:tcBorders>
              <w:top w:val="nil"/>
              <w:left w:val="nil"/>
              <w:bottom w:val="single" w:sz="4" w:space="0" w:color="auto"/>
              <w:right w:val="single" w:sz="4" w:space="0" w:color="auto"/>
            </w:tcBorders>
            <w:shd w:val="clear" w:color="auto" w:fill="auto"/>
            <w:noWrap/>
            <w:vAlign w:val="bottom"/>
            <w:hideMark/>
          </w:tcPr>
          <w:p w:rsidR="00715A29" w:rsidRPr="00191FA6" w:rsidRDefault="00715A29" w:rsidP="00662399">
            <w:pPr>
              <w:spacing w:after="0" w:line="240" w:lineRule="auto"/>
              <w:jc w:val="center"/>
              <w:rPr>
                <w:rFonts w:ascii="Calibri" w:hAnsi="Calibri"/>
                <w:color w:val="000000"/>
                <w:sz w:val="18"/>
                <w:szCs w:val="18"/>
                <w:lang w:val="en-US"/>
              </w:rPr>
            </w:pPr>
            <w:r w:rsidRPr="00191FA6">
              <w:rPr>
                <w:rFonts w:ascii="Calibri" w:hAnsi="Calibri"/>
                <w:color w:val="000000"/>
                <w:sz w:val="18"/>
                <w:szCs w:val="18"/>
                <w:lang w:val="en-US"/>
              </w:rPr>
              <w:t>Bad Rating</w:t>
            </w:r>
            <w:r>
              <w:rPr>
                <w:rFonts w:ascii="Calibri" w:hAnsi="Calibri"/>
                <w:color w:val="000000"/>
                <w:sz w:val="18"/>
                <w:szCs w:val="18"/>
                <w:lang w:val="en-US"/>
              </w:rPr>
              <w:t>s</w:t>
            </w:r>
          </w:p>
        </w:tc>
        <w:tc>
          <w:tcPr>
            <w:tcW w:w="560" w:type="pct"/>
            <w:tcBorders>
              <w:top w:val="nil"/>
              <w:left w:val="nil"/>
              <w:bottom w:val="single" w:sz="4" w:space="0" w:color="auto"/>
              <w:right w:val="single" w:sz="4" w:space="0" w:color="auto"/>
            </w:tcBorders>
            <w:shd w:val="clear" w:color="auto" w:fill="auto"/>
            <w:noWrap/>
            <w:vAlign w:val="bottom"/>
            <w:hideMark/>
          </w:tcPr>
          <w:p w:rsidR="00715A29" w:rsidRPr="00191FA6" w:rsidRDefault="00715A29" w:rsidP="00662399">
            <w:pPr>
              <w:spacing w:after="0" w:line="240" w:lineRule="auto"/>
              <w:jc w:val="center"/>
              <w:rPr>
                <w:rFonts w:ascii="Calibri" w:hAnsi="Calibri"/>
                <w:color w:val="000000"/>
                <w:sz w:val="18"/>
                <w:szCs w:val="18"/>
              </w:rPr>
            </w:pPr>
            <w:r w:rsidRPr="00191FA6">
              <w:rPr>
                <w:rFonts w:ascii="Calibri" w:hAnsi="Calibri"/>
                <w:color w:val="000000"/>
                <w:sz w:val="18"/>
                <w:szCs w:val="18"/>
              </w:rPr>
              <w:t>IF</w:t>
            </w:r>
          </w:p>
        </w:tc>
        <w:tc>
          <w:tcPr>
            <w:tcW w:w="967" w:type="pct"/>
            <w:tcBorders>
              <w:top w:val="nil"/>
              <w:left w:val="nil"/>
              <w:bottom w:val="single" w:sz="4" w:space="0" w:color="auto"/>
              <w:right w:val="single" w:sz="4" w:space="0" w:color="auto"/>
            </w:tcBorders>
            <w:shd w:val="clear" w:color="auto" w:fill="auto"/>
            <w:noWrap/>
            <w:vAlign w:val="bottom"/>
            <w:hideMark/>
          </w:tcPr>
          <w:p w:rsidR="00715A29" w:rsidRPr="00191FA6" w:rsidRDefault="00715A29" w:rsidP="00662399">
            <w:pPr>
              <w:spacing w:after="0" w:line="240" w:lineRule="auto"/>
              <w:jc w:val="center"/>
              <w:rPr>
                <w:rFonts w:ascii="Calibri" w:hAnsi="Calibri"/>
                <w:color w:val="000000"/>
                <w:sz w:val="18"/>
                <w:szCs w:val="18"/>
              </w:rPr>
            </w:pPr>
            <w:r w:rsidRPr="00191FA6">
              <w:rPr>
                <w:rFonts w:ascii="Calibri" w:hAnsi="Calibri"/>
                <w:color w:val="000000"/>
                <w:sz w:val="18"/>
                <w:szCs w:val="18"/>
              </w:rPr>
              <w:t>189 434 755 904</w:t>
            </w:r>
          </w:p>
        </w:tc>
        <w:tc>
          <w:tcPr>
            <w:tcW w:w="885" w:type="pct"/>
            <w:tcBorders>
              <w:top w:val="nil"/>
              <w:left w:val="nil"/>
              <w:bottom w:val="single" w:sz="4" w:space="0" w:color="auto"/>
              <w:right w:val="single" w:sz="4" w:space="0" w:color="auto"/>
            </w:tcBorders>
            <w:shd w:val="clear" w:color="auto" w:fill="auto"/>
            <w:noWrap/>
            <w:vAlign w:val="bottom"/>
            <w:hideMark/>
          </w:tcPr>
          <w:p w:rsidR="00715A29" w:rsidRPr="00191FA6" w:rsidRDefault="00715A29" w:rsidP="00662399">
            <w:pPr>
              <w:spacing w:after="0" w:line="240" w:lineRule="auto"/>
              <w:jc w:val="center"/>
              <w:rPr>
                <w:rFonts w:ascii="Calibri" w:hAnsi="Calibri"/>
                <w:color w:val="000000"/>
                <w:sz w:val="18"/>
                <w:szCs w:val="18"/>
              </w:rPr>
            </w:pPr>
            <w:r w:rsidRPr="00191FA6">
              <w:rPr>
                <w:rFonts w:ascii="Calibri" w:hAnsi="Calibri"/>
                <w:color w:val="000000"/>
                <w:sz w:val="18"/>
                <w:szCs w:val="18"/>
              </w:rPr>
              <w:t>56 143 813</w:t>
            </w:r>
          </w:p>
        </w:tc>
        <w:tc>
          <w:tcPr>
            <w:tcW w:w="744" w:type="pct"/>
            <w:tcBorders>
              <w:top w:val="nil"/>
              <w:left w:val="nil"/>
              <w:bottom w:val="single" w:sz="4" w:space="0" w:color="auto"/>
              <w:right w:val="single" w:sz="4" w:space="0" w:color="auto"/>
            </w:tcBorders>
            <w:shd w:val="clear" w:color="auto" w:fill="auto"/>
            <w:noWrap/>
            <w:vAlign w:val="bottom"/>
            <w:hideMark/>
          </w:tcPr>
          <w:p w:rsidR="00715A29" w:rsidRPr="00191FA6" w:rsidRDefault="00715A29" w:rsidP="00662399">
            <w:pPr>
              <w:spacing w:after="0" w:line="240" w:lineRule="auto"/>
              <w:jc w:val="center"/>
              <w:rPr>
                <w:rFonts w:ascii="Calibri" w:hAnsi="Calibri"/>
                <w:color w:val="000000"/>
                <w:sz w:val="18"/>
                <w:szCs w:val="18"/>
              </w:rPr>
            </w:pPr>
            <w:r w:rsidRPr="00191FA6">
              <w:rPr>
                <w:rFonts w:ascii="Calibri" w:hAnsi="Calibri"/>
                <w:color w:val="000000"/>
                <w:sz w:val="18"/>
                <w:szCs w:val="18"/>
              </w:rPr>
              <w:t>59 305 061</w:t>
            </w:r>
          </w:p>
        </w:tc>
      </w:tr>
      <w:tr w:rsidR="00715A29" w:rsidRPr="00191FA6" w:rsidTr="006D7ED2">
        <w:trPr>
          <w:trHeight w:val="258"/>
          <w:jc w:val="center"/>
        </w:trPr>
        <w:tc>
          <w:tcPr>
            <w:tcW w:w="56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15A29" w:rsidRPr="00191FA6" w:rsidRDefault="00715A29" w:rsidP="00662399">
            <w:pPr>
              <w:spacing w:after="0" w:line="240" w:lineRule="auto"/>
              <w:jc w:val="center"/>
              <w:rPr>
                <w:rFonts w:ascii="Calibri" w:hAnsi="Calibri"/>
                <w:color w:val="000000"/>
                <w:sz w:val="18"/>
                <w:szCs w:val="18"/>
              </w:rPr>
            </w:pPr>
            <w:r w:rsidRPr="00191FA6">
              <w:rPr>
                <w:rFonts w:ascii="Calibri" w:hAnsi="Calibri"/>
                <w:color w:val="000000"/>
                <w:sz w:val="18"/>
                <w:szCs w:val="18"/>
              </w:rPr>
              <w:t>399</w:t>
            </w:r>
          </w:p>
        </w:tc>
        <w:tc>
          <w:tcPr>
            <w:tcW w:w="1283" w:type="pct"/>
            <w:tcBorders>
              <w:top w:val="nil"/>
              <w:left w:val="nil"/>
              <w:bottom w:val="single" w:sz="4" w:space="0" w:color="auto"/>
              <w:right w:val="single" w:sz="4" w:space="0" w:color="auto"/>
            </w:tcBorders>
            <w:shd w:val="clear" w:color="auto" w:fill="auto"/>
            <w:noWrap/>
            <w:vAlign w:val="bottom"/>
            <w:hideMark/>
          </w:tcPr>
          <w:p w:rsidR="00715A29" w:rsidRPr="00191FA6" w:rsidRDefault="00715A29" w:rsidP="00662399">
            <w:pPr>
              <w:spacing w:after="0" w:line="240" w:lineRule="auto"/>
              <w:jc w:val="center"/>
              <w:rPr>
                <w:rFonts w:ascii="Calibri" w:hAnsi="Calibri"/>
                <w:color w:val="000000"/>
                <w:sz w:val="18"/>
                <w:szCs w:val="18"/>
                <w:lang w:val="en-US"/>
              </w:rPr>
            </w:pPr>
            <w:r>
              <w:rPr>
                <w:rFonts w:ascii="Calibri" w:hAnsi="Calibri"/>
                <w:color w:val="000000"/>
                <w:sz w:val="18"/>
                <w:szCs w:val="18"/>
                <w:lang w:val="en-US"/>
              </w:rPr>
              <w:t>Uniform</w:t>
            </w:r>
          </w:p>
        </w:tc>
        <w:tc>
          <w:tcPr>
            <w:tcW w:w="560" w:type="pct"/>
            <w:tcBorders>
              <w:top w:val="nil"/>
              <w:left w:val="nil"/>
              <w:bottom w:val="single" w:sz="4" w:space="0" w:color="auto"/>
              <w:right w:val="single" w:sz="4" w:space="0" w:color="auto"/>
            </w:tcBorders>
            <w:shd w:val="clear" w:color="auto" w:fill="auto"/>
            <w:noWrap/>
            <w:vAlign w:val="bottom"/>
            <w:hideMark/>
          </w:tcPr>
          <w:p w:rsidR="00715A29" w:rsidRPr="00191FA6" w:rsidRDefault="00715A29" w:rsidP="00662399">
            <w:pPr>
              <w:spacing w:after="0" w:line="240" w:lineRule="auto"/>
              <w:jc w:val="center"/>
              <w:rPr>
                <w:rFonts w:ascii="Calibri" w:hAnsi="Calibri"/>
                <w:color w:val="000000"/>
                <w:sz w:val="18"/>
                <w:szCs w:val="18"/>
              </w:rPr>
            </w:pPr>
            <w:r w:rsidRPr="00191FA6">
              <w:rPr>
                <w:rFonts w:ascii="Calibri" w:hAnsi="Calibri"/>
                <w:color w:val="000000"/>
                <w:sz w:val="18"/>
                <w:szCs w:val="18"/>
              </w:rPr>
              <w:t>IF</w:t>
            </w:r>
          </w:p>
        </w:tc>
        <w:tc>
          <w:tcPr>
            <w:tcW w:w="967" w:type="pct"/>
            <w:tcBorders>
              <w:top w:val="nil"/>
              <w:left w:val="nil"/>
              <w:bottom w:val="single" w:sz="4" w:space="0" w:color="auto"/>
              <w:right w:val="single" w:sz="4" w:space="0" w:color="auto"/>
            </w:tcBorders>
            <w:shd w:val="clear" w:color="auto" w:fill="auto"/>
            <w:noWrap/>
            <w:vAlign w:val="bottom"/>
            <w:hideMark/>
          </w:tcPr>
          <w:p w:rsidR="00715A29" w:rsidRPr="00191FA6" w:rsidRDefault="00715A29" w:rsidP="00662399">
            <w:pPr>
              <w:spacing w:after="0" w:line="240" w:lineRule="auto"/>
              <w:jc w:val="center"/>
              <w:rPr>
                <w:rFonts w:ascii="Calibri" w:hAnsi="Calibri"/>
                <w:color w:val="000000"/>
                <w:sz w:val="18"/>
                <w:szCs w:val="18"/>
              </w:rPr>
            </w:pPr>
            <w:r w:rsidRPr="00191FA6">
              <w:rPr>
                <w:rFonts w:ascii="Calibri" w:hAnsi="Calibri"/>
                <w:color w:val="000000"/>
                <w:sz w:val="18"/>
                <w:szCs w:val="18"/>
              </w:rPr>
              <w:t>189 434 755 904</w:t>
            </w:r>
          </w:p>
        </w:tc>
        <w:tc>
          <w:tcPr>
            <w:tcW w:w="885" w:type="pct"/>
            <w:tcBorders>
              <w:top w:val="nil"/>
              <w:left w:val="nil"/>
              <w:bottom w:val="single" w:sz="4" w:space="0" w:color="auto"/>
              <w:right w:val="single" w:sz="4" w:space="0" w:color="auto"/>
            </w:tcBorders>
            <w:shd w:val="clear" w:color="auto" w:fill="auto"/>
            <w:noWrap/>
            <w:vAlign w:val="bottom"/>
            <w:hideMark/>
          </w:tcPr>
          <w:p w:rsidR="00715A29" w:rsidRPr="00191FA6" w:rsidRDefault="00715A29" w:rsidP="00662399">
            <w:pPr>
              <w:spacing w:after="0" w:line="240" w:lineRule="auto"/>
              <w:jc w:val="center"/>
              <w:rPr>
                <w:rFonts w:ascii="Calibri" w:hAnsi="Calibri"/>
                <w:color w:val="000000"/>
                <w:sz w:val="18"/>
                <w:szCs w:val="18"/>
              </w:rPr>
            </w:pPr>
            <w:r w:rsidRPr="00191FA6">
              <w:rPr>
                <w:rFonts w:ascii="Calibri" w:hAnsi="Calibri"/>
                <w:color w:val="000000"/>
                <w:sz w:val="18"/>
                <w:szCs w:val="18"/>
              </w:rPr>
              <w:t>56 213 051</w:t>
            </w:r>
          </w:p>
        </w:tc>
        <w:tc>
          <w:tcPr>
            <w:tcW w:w="744" w:type="pct"/>
            <w:tcBorders>
              <w:top w:val="nil"/>
              <w:left w:val="nil"/>
              <w:bottom w:val="single" w:sz="4" w:space="0" w:color="auto"/>
              <w:right w:val="single" w:sz="4" w:space="0" w:color="auto"/>
            </w:tcBorders>
            <w:shd w:val="clear" w:color="auto" w:fill="auto"/>
            <w:noWrap/>
            <w:vAlign w:val="bottom"/>
            <w:hideMark/>
          </w:tcPr>
          <w:p w:rsidR="00715A29" w:rsidRPr="00191FA6" w:rsidRDefault="00715A29" w:rsidP="00662399">
            <w:pPr>
              <w:keepNext/>
              <w:spacing w:after="0" w:line="240" w:lineRule="auto"/>
              <w:jc w:val="center"/>
              <w:rPr>
                <w:rFonts w:ascii="Calibri" w:hAnsi="Calibri"/>
                <w:color w:val="000000"/>
                <w:sz w:val="18"/>
                <w:szCs w:val="18"/>
              </w:rPr>
            </w:pPr>
            <w:r w:rsidRPr="00191FA6">
              <w:rPr>
                <w:rFonts w:ascii="Calibri" w:hAnsi="Calibri"/>
                <w:color w:val="000000"/>
                <w:sz w:val="18"/>
                <w:szCs w:val="18"/>
              </w:rPr>
              <w:t>59 367 014</w:t>
            </w:r>
          </w:p>
        </w:tc>
      </w:tr>
    </w:tbl>
    <w:p w:rsidR="007A2B34" w:rsidRDefault="00662399" w:rsidP="006D7ED2">
      <w:pPr>
        <w:pStyle w:val="Lgende"/>
      </w:pPr>
      <w:r>
        <w:lastRenderedPageBreak/>
        <w:t xml:space="preserve">Table </w:t>
      </w:r>
      <w:r>
        <w:rPr>
          <w:bCs w:val="0"/>
          <w:smallCaps w:val="0"/>
        </w:rPr>
        <w:fldChar w:fldCharType="begin"/>
      </w:r>
      <w:r>
        <w:instrText xml:space="preserve"> SEQ Table \* ARABIC </w:instrText>
      </w:r>
      <w:r>
        <w:rPr>
          <w:bCs w:val="0"/>
          <w:smallCaps w:val="0"/>
        </w:rPr>
        <w:fldChar w:fldCharType="separate"/>
      </w:r>
      <w:r>
        <w:rPr>
          <w:noProof/>
        </w:rPr>
        <w:t>2</w:t>
      </w:r>
      <w:r>
        <w:rPr>
          <w:bCs w:val="0"/>
          <w:smallCaps w:val="0"/>
        </w:rPr>
        <w:fldChar w:fldCharType="end"/>
      </w:r>
      <w:r>
        <w:t xml:space="preserve">: Simulation of the </w:t>
      </w:r>
      <w:r w:rsidRPr="00662399">
        <w:rPr>
          <w:sz w:val="18"/>
        </w:rPr>
        <w:t xml:space="preserve">31/05/18 </w:t>
      </w:r>
      <w:proofErr w:type="spellStart"/>
      <w:r>
        <w:t>ecl</w:t>
      </w:r>
      <w:proofErr w:type="spellEnd"/>
      <w:r>
        <w:t xml:space="preserve"> calculated with different aggregation methods</w:t>
      </w:r>
    </w:p>
    <w:p w:rsidR="007A2B34" w:rsidRDefault="00715A29" w:rsidP="007A2B34">
      <w:pPr>
        <w:rPr>
          <w:lang w:val="en-US"/>
        </w:rPr>
      </w:pPr>
      <w:r>
        <w:rPr>
          <w:lang w:val="en-US"/>
        </w:rPr>
        <w:t xml:space="preserve">Using more favorable repartition (Uniform) or more conservative repartition (Bad Ratings) leads to </w:t>
      </w:r>
      <w:r w:rsidR="0015494B">
        <w:rPr>
          <w:lang w:val="en-US"/>
        </w:rPr>
        <w:t xml:space="preserve">less than 10 M€ movement in the ECL. </w:t>
      </w:r>
    </w:p>
    <w:p w:rsidR="0015494B" w:rsidRDefault="0015494B" w:rsidP="007A2B34">
      <w:pPr>
        <w:rPr>
          <w:lang w:val="en-US"/>
        </w:rPr>
      </w:pPr>
      <w:r>
        <w:rPr>
          <w:lang w:val="en-US"/>
        </w:rPr>
        <w:t xml:space="preserve">The choice of repartition method is not significant. </w:t>
      </w:r>
    </w:p>
    <w:p w:rsidR="006E5B0B" w:rsidRDefault="006E5B0B" w:rsidP="007A2B34">
      <w:pPr>
        <w:rPr>
          <w:lang w:val="en-US"/>
        </w:rPr>
      </w:pPr>
    </w:p>
    <w:p w:rsidR="006E5B0B" w:rsidRDefault="006E5B0B" w:rsidP="006E5B0B">
      <w:pPr>
        <w:pStyle w:val="Titre2"/>
        <w:rPr>
          <w:lang w:val="en-US"/>
        </w:rPr>
      </w:pPr>
      <w:bookmarkStart w:id="79" w:name="_Toc532826416"/>
      <w:r>
        <w:rPr>
          <w:lang w:val="en-US"/>
        </w:rPr>
        <w:t>Lags of systemic indicators</w:t>
      </w:r>
      <w:r w:rsidR="00E3626A">
        <w:rPr>
          <w:lang w:val="en-US"/>
        </w:rPr>
        <w:t xml:space="preserve"> within the regression</w:t>
      </w:r>
      <w:bookmarkEnd w:id="79"/>
    </w:p>
    <w:p w:rsidR="006E5B0B" w:rsidRDefault="006E5B0B" w:rsidP="006E5B0B">
      <w:pPr>
        <w:rPr>
          <w:lang w:val="en-US"/>
        </w:rPr>
      </w:pPr>
      <w:r>
        <w:rPr>
          <w:lang w:val="en-US"/>
        </w:rPr>
        <w:t xml:space="preserve">In the </w:t>
      </w:r>
      <w:r w:rsidR="00D52253">
        <w:rPr>
          <w:lang w:val="en-US"/>
        </w:rPr>
        <w:t xml:space="preserve">current </w:t>
      </w:r>
      <w:r>
        <w:rPr>
          <w:lang w:val="en-US"/>
        </w:rPr>
        <w:t xml:space="preserve">modelling, there is no lag of Z Migration and Z Default models. The integration of lags has been tested, </w:t>
      </w:r>
      <w:proofErr w:type="spellStart"/>
      <w:r>
        <w:rPr>
          <w:lang w:val="en-US"/>
        </w:rPr>
        <w:t>ie</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r>
          <w:rPr>
            <w:rFonts w:ascii="Cambria Math" w:hAnsi="Cambria Math"/>
            <w:lang w:val="en-US"/>
          </w:rPr>
          <m:t>=a+b</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t-1</m:t>
            </m:r>
          </m:sub>
        </m:sSub>
        <m:r>
          <w:rPr>
            <w:rFonts w:ascii="Cambria Math" w:hAnsi="Cambria Math"/>
            <w:lang w:val="en-US"/>
          </w:rPr>
          <m:t>+c</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Pr>
          <w:lang w:val="en-US"/>
        </w:rPr>
        <w:t xml:space="preserve"> where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Pr>
          <w:lang w:val="en-US"/>
        </w:rPr>
        <w:t xml:space="preserve"> stands for the other macroeconomics variables. </w:t>
      </w:r>
    </w:p>
    <w:p w:rsidR="006E5B0B" w:rsidRDefault="006E5B0B" w:rsidP="006E5B0B">
      <w:pPr>
        <w:rPr>
          <w:lang w:val="en-US"/>
        </w:rPr>
      </w:pPr>
      <w:r>
        <w:rPr>
          <w:lang w:val="en-US"/>
        </w:rPr>
        <w:t xml:space="preserve">The exact same process is then applied with this new </w:t>
      </w:r>
      <w:r w:rsidR="00F53262">
        <w:rPr>
          <w:lang w:val="en-US"/>
        </w:rPr>
        <w:t xml:space="preserve">explanatory </w:t>
      </w:r>
      <w:r>
        <w:rPr>
          <w:lang w:val="en-US"/>
        </w:rPr>
        <w:t>variable</w:t>
      </w:r>
      <w:r w:rsidR="00F53262">
        <w:rPr>
          <w:lang w:val="en-US"/>
        </w:rPr>
        <w:t xml:space="preserve"> </w:t>
      </w:r>
      <w:proofErr w:type="gramStart"/>
      <w:r w:rsidR="00F53262">
        <w:rPr>
          <w:lang w:val="en-US"/>
        </w:rPr>
        <w:t xml:space="preserve">of </w:t>
      </w:r>
      <m:oMath>
        <m:sSub>
          <m:sSubPr>
            <m:ctrlPr>
              <w:rPr>
                <w:rFonts w:ascii="Cambria Math" w:hAnsi="Cambria Math"/>
                <w:i/>
                <w:lang w:val="en-US"/>
              </w:rPr>
            </m:ctrlPr>
          </m:sSubPr>
          <m:e>
            <w:proofErr w:type="gramEnd"/>
            <m:r>
              <w:rPr>
                <w:rFonts w:ascii="Cambria Math" w:hAnsi="Cambria Math"/>
                <w:lang w:val="en-US"/>
              </w:rPr>
              <m:t>Z</m:t>
            </m:r>
          </m:e>
          <m:sub>
            <m:r>
              <w:rPr>
                <w:rFonts w:ascii="Cambria Math" w:hAnsi="Cambria Math"/>
                <w:lang w:val="en-US"/>
              </w:rPr>
              <m:t>t</m:t>
            </m:r>
          </m:sub>
        </m:sSub>
      </m:oMath>
      <w:r w:rsidR="00F53262">
        <w:rPr>
          <w:lang w:val="en-US"/>
        </w:rPr>
        <w:t xml:space="preserve"> </w:t>
      </w:r>
      <w:r>
        <w:rPr>
          <w:lang w:val="en-US"/>
        </w:rPr>
        <w:t xml:space="preserve">. </w:t>
      </w:r>
    </w:p>
    <w:p w:rsidR="006E5B0B" w:rsidRDefault="006E5B0B" w:rsidP="006E5B0B">
      <w:pPr>
        <w:rPr>
          <w:lang w:val="en-US"/>
        </w:rPr>
      </w:pPr>
      <w:r>
        <w:rPr>
          <w:lang w:val="en-US"/>
        </w:rPr>
        <w:t xml:space="preserve">For all models (Z Migration and Z Default) on both perimeters (Corporates and Financial Institutions), there is no week learners selected with a non-null stacking weight selected. </w:t>
      </w:r>
    </w:p>
    <w:p w:rsidR="006E5B0B" w:rsidRPr="006E5B0B" w:rsidRDefault="00F53262" w:rsidP="006E5B0B">
      <w:pPr>
        <w:rPr>
          <w:lang w:val="en-US"/>
        </w:rPr>
      </w:pPr>
      <w:r>
        <w:rPr>
          <w:lang w:val="en-US"/>
        </w:rPr>
        <w:t xml:space="preserve">Given that adding a lag within the modelling causes a loss of four observations and that it leads to no model selected with this new variable, this modelling has not been retained. </w:t>
      </w:r>
    </w:p>
    <w:p w:rsidR="000214B5" w:rsidRPr="008746D9" w:rsidRDefault="000214B5" w:rsidP="00010830">
      <w:pPr>
        <w:pStyle w:val="Titre1"/>
        <w:rPr>
          <w:lang w:val="en-US"/>
        </w:rPr>
      </w:pPr>
      <w:bookmarkStart w:id="80" w:name="_Toc532826417"/>
      <w:r w:rsidRPr="008746D9">
        <w:rPr>
          <w:lang w:val="en-US"/>
        </w:rPr>
        <w:t>Forward Looking LGD</w:t>
      </w:r>
      <w:bookmarkEnd w:id="80"/>
    </w:p>
    <w:p w:rsidR="00D73C97" w:rsidRPr="008746D9" w:rsidRDefault="00D73C97" w:rsidP="003A1F4A">
      <w:pPr>
        <w:jc w:val="both"/>
        <w:rPr>
          <w:lang w:val="en-US"/>
        </w:rPr>
      </w:pPr>
      <w:r w:rsidRPr="008746D9">
        <w:rPr>
          <w:lang w:val="en-US"/>
        </w:rPr>
        <w:t xml:space="preserve">The calculation of Expected Credit Loss under IFRS 9 requires a forward looking LGD term structure. </w:t>
      </w:r>
    </w:p>
    <w:p w:rsidR="00D73C97" w:rsidRPr="008746D9" w:rsidRDefault="00D73C97" w:rsidP="003A1F4A">
      <w:pPr>
        <w:jc w:val="both"/>
        <w:rPr>
          <w:lang w:val="en-US"/>
        </w:rPr>
      </w:pPr>
      <w:r w:rsidRPr="008746D9">
        <w:rPr>
          <w:lang w:val="en-US"/>
        </w:rPr>
        <w:t>The purpose of this section is to describe the integration of forward looking scenarios in the unsecured LGD.</w:t>
      </w:r>
    </w:p>
    <w:p w:rsidR="00D73C97" w:rsidRPr="008746D9" w:rsidRDefault="00D73C97" w:rsidP="003A1F4A">
      <w:pPr>
        <w:jc w:val="both"/>
        <w:rPr>
          <w:lang w:val="en-US"/>
        </w:rPr>
      </w:pPr>
      <w:r w:rsidRPr="008746D9">
        <w:rPr>
          <w:lang w:val="en-US"/>
        </w:rPr>
        <w:t xml:space="preserve">Unsecured LGD is already segmented in the Basel methodology thorough Corporate, Banks, Insurance, Funds and Sovereign. Regulatory LGD minus downturn margins is used as the starting point. It is considered as a TTC LGD.  </w:t>
      </w:r>
    </w:p>
    <w:p w:rsidR="00D73C97" w:rsidRPr="008746D9" w:rsidRDefault="00D73C97" w:rsidP="003A1F4A">
      <w:pPr>
        <w:jc w:val="both"/>
        <w:rPr>
          <w:lang w:val="en-US"/>
        </w:rPr>
      </w:pPr>
      <w:r w:rsidRPr="008746D9">
        <w:rPr>
          <w:lang w:val="en-US"/>
        </w:rPr>
        <w:t xml:space="preserve">Whereas dependent corporate unsecured LGD is modeled using </w:t>
      </w:r>
      <w:proofErr w:type="spellStart"/>
      <w:r w:rsidRPr="008746D9">
        <w:rPr>
          <w:lang w:val="en-US"/>
        </w:rPr>
        <w:t>Hillebrand</w:t>
      </w:r>
      <w:proofErr w:type="spellEnd"/>
      <w:r w:rsidRPr="008746D9">
        <w:rPr>
          <w:lang w:val="en-US"/>
        </w:rPr>
        <w:t xml:space="preserve"> model, no statistical model is applied to the other segments, the TTC LGD is used. </w:t>
      </w:r>
    </w:p>
    <w:p w:rsidR="00D73C97" w:rsidRPr="008746D9" w:rsidRDefault="00D73C97" w:rsidP="00D73C97">
      <w:pPr>
        <w:pStyle w:val="Titre2"/>
        <w:rPr>
          <w:lang w:val="en-US"/>
        </w:rPr>
      </w:pPr>
      <w:bookmarkStart w:id="81" w:name="_Toc532826418"/>
      <w:r w:rsidRPr="008746D9">
        <w:rPr>
          <w:lang w:val="en-US"/>
        </w:rPr>
        <w:t>Correlation calibration</w:t>
      </w:r>
      <w:bookmarkEnd w:id="81"/>
      <w:r w:rsidRPr="008746D9">
        <w:rPr>
          <w:lang w:val="en-US"/>
        </w:rPr>
        <w:t xml:space="preserve"> </w:t>
      </w:r>
    </w:p>
    <w:p w:rsidR="00D73C97" w:rsidRPr="008746D9" w:rsidRDefault="00D73C97" w:rsidP="003A1F4A">
      <w:pPr>
        <w:jc w:val="both"/>
        <w:rPr>
          <w:lang w:val="en-US"/>
        </w:rPr>
      </w:pPr>
      <w:r w:rsidRPr="008746D9">
        <w:rPr>
          <w:lang w:val="en-US"/>
        </w:rPr>
        <w:t xml:space="preserve">The calibration used for IFRS 9 framework is common to the Economic Capital measurement. Here attached is the documentation. </w:t>
      </w:r>
    </w:p>
    <w:p w:rsidR="00D73C97" w:rsidRPr="008746D9" w:rsidRDefault="0037651D" w:rsidP="00875178">
      <w:pPr>
        <w:jc w:val="center"/>
        <w:rPr>
          <w:lang w:val="en-US"/>
        </w:rPr>
      </w:pPr>
      <w:r w:rsidRPr="008746D9">
        <w:rPr>
          <w:lang w:val="en-US"/>
        </w:rPr>
        <w:object w:dxaOrig="1530" w:dyaOrig="990">
          <v:shape id="_x0000_i1032" type="#_x0000_t75" style="width:76.3pt;height:49.45pt" o:ole="">
            <v:imagedata r:id="rId43" o:title=""/>
          </v:shape>
          <o:OLEObject Type="Embed" ProgID="AcroExch.Document.DC" ShapeID="_x0000_i1032" DrawAspect="Icon" ObjectID="_1606576745" r:id="rId44"/>
        </w:object>
      </w:r>
    </w:p>
    <w:p w:rsidR="00E03C74" w:rsidRPr="008746D9" w:rsidRDefault="00086EFC" w:rsidP="003A1F4A">
      <w:pPr>
        <w:jc w:val="both"/>
        <w:rPr>
          <w:lang w:val="en-US"/>
        </w:rPr>
      </w:pPr>
      <w:r w:rsidRPr="008746D9">
        <w:rPr>
          <w:lang w:val="en-US"/>
        </w:rPr>
        <w:t>The Basel internal model calibration of</w:t>
      </w:r>
      <w:r w:rsidR="00E03C74" w:rsidRPr="008746D9">
        <w:rPr>
          <w:lang w:val="en-US"/>
        </w:rPr>
        <w:t xml:space="preserve"> TTC corporate unsecured LGD is given in </w:t>
      </w:r>
      <w:r w:rsidR="00E03C74" w:rsidRPr="008746D9">
        <w:rPr>
          <w:lang w:val="en-US"/>
        </w:rPr>
        <w:fldChar w:fldCharType="begin"/>
      </w:r>
      <w:r w:rsidR="00E03C74" w:rsidRPr="008746D9">
        <w:rPr>
          <w:lang w:val="en-US"/>
        </w:rPr>
        <w:instrText xml:space="preserve"> REF _Ref508995807 \h </w:instrText>
      </w:r>
      <w:r w:rsidR="00E03C74" w:rsidRPr="008746D9">
        <w:rPr>
          <w:lang w:val="en-US"/>
        </w:rPr>
      </w:r>
      <w:r w:rsidR="00E03C74" w:rsidRPr="008746D9">
        <w:rPr>
          <w:lang w:val="en-US"/>
        </w:rPr>
        <w:fldChar w:fldCharType="separate"/>
      </w:r>
      <w:r w:rsidR="00E03C74" w:rsidRPr="008746D9">
        <w:rPr>
          <w:lang w:val="en-US"/>
        </w:rPr>
        <w:t xml:space="preserve">Table </w:t>
      </w:r>
      <w:r w:rsidR="00E03C74" w:rsidRPr="008746D9">
        <w:rPr>
          <w:noProof/>
          <w:lang w:val="en-US"/>
        </w:rPr>
        <w:t>2</w:t>
      </w:r>
      <w:r w:rsidR="00E03C74" w:rsidRPr="008746D9">
        <w:rPr>
          <w:lang w:val="en-US"/>
        </w:rPr>
        <w:fldChar w:fldCharType="end"/>
      </w:r>
      <w:r w:rsidR="00E03C74" w:rsidRPr="008746D9">
        <w:rPr>
          <w:lang w:val="en-US"/>
        </w:rPr>
        <w:t>.</w:t>
      </w:r>
      <w:r w:rsidRPr="008746D9">
        <w:rPr>
          <w:lang w:val="en-US"/>
        </w:rPr>
        <w:t xml:space="preserve"> These are the downturn LGD minus the downturn margins. </w:t>
      </w:r>
    </w:p>
    <w:tbl>
      <w:tblPr>
        <w:tblW w:w="4904" w:type="dxa"/>
        <w:jc w:val="center"/>
        <w:tblInd w:w="55" w:type="dxa"/>
        <w:tblCellMar>
          <w:left w:w="70" w:type="dxa"/>
          <w:right w:w="70" w:type="dxa"/>
        </w:tblCellMar>
        <w:tblLook w:val="04A0" w:firstRow="1" w:lastRow="0" w:firstColumn="1" w:lastColumn="0" w:noHBand="0" w:noVBand="1"/>
      </w:tblPr>
      <w:tblGrid>
        <w:gridCol w:w="1540"/>
        <w:gridCol w:w="900"/>
        <w:gridCol w:w="1384"/>
        <w:gridCol w:w="1080"/>
      </w:tblGrid>
      <w:tr w:rsidR="00E03C74" w:rsidRPr="008746D9" w:rsidTr="00086EFC">
        <w:trPr>
          <w:trHeight w:val="600"/>
          <w:jc w:val="center"/>
        </w:trPr>
        <w:tc>
          <w:tcPr>
            <w:tcW w:w="1540" w:type="dxa"/>
            <w:tcBorders>
              <w:top w:val="nil"/>
              <w:left w:val="nil"/>
              <w:bottom w:val="nil"/>
              <w:right w:val="nil"/>
            </w:tcBorders>
            <w:shd w:val="clear" w:color="000000" w:fill="00B050"/>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Zone</w:t>
            </w:r>
          </w:p>
        </w:tc>
        <w:tc>
          <w:tcPr>
            <w:tcW w:w="900" w:type="dxa"/>
            <w:tcBorders>
              <w:top w:val="nil"/>
              <w:left w:val="nil"/>
              <w:bottom w:val="nil"/>
              <w:right w:val="nil"/>
            </w:tcBorders>
            <w:shd w:val="clear" w:color="000000" w:fill="00B050"/>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CA</w:t>
            </w:r>
          </w:p>
        </w:tc>
        <w:tc>
          <w:tcPr>
            <w:tcW w:w="1384" w:type="dxa"/>
            <w:tcBorders>
              <w:top w:val="nil"/>
              <w:left w:val="nil"/>
              <w:bottom w:val="nil"/>
              <w:right w:val="nil"/>
            </w:tcBorders>
            <w:shd w:val="clear" w:color="000000" w:fill="00B050"/>
            <w:vAlign w:val="center"/>
            <w:hideMark/>
          </w:tcPr>
          <w:p w:rsidR="00E03C74" w:rsidRPr="008746D9" w:rsidRDefault="00E03C74" w:rsidP="00E03C74">
            <w:pPr>
              <w:spacing w:after="0" w:line="240" w:lineRule="auto"/>
              <w:jc w:val="center"/>
              <w:rPr>
                <w:rFonts w:ascii="Calibri" w:hAnsi="Calibri"/>
                <w:b/>
                <w:bCs/>
                <w:color w:val="FFFFFF"/>
                <w:sz w:val="22"/>
                <w:lang w:val="en-US"/>
              </w:rPr>
            </w:pPr>
            <w:proofErr w:type="spellStart"/>
            <w:r w:rsidRPr="008746D9">
              <w:rPr>
                <w:rFonts w:ascii="Calibri" w:hAnsi="Calibri"/>
                <w:b/>
                <w:bCs/>
                <w:color w:val="FFFFFF"/>
                <w:sz w:val="22"/>
                <w:lang w:val="en-US"/>
              </w:rPr>
              <w:t>Filiere</w:t>
            </w:r>
            <w:proofErr w:type="spellEnd"/>
          </w:p>
        </w:tc>
        <w:tc>
          <w:tcPr>
            <w:tcW w:w="1080" w:type="dxa"/>
            <w:tcBorders>
              <w:top w:val="nil"/>
              <w:left w:val="nil"/>
              <w:bottom w:val="nil"/>
              <w:right w:val="nil"/>
            </w:tcBorders>
            <w:shd w:val="clear" w:color="000000" w:fill="00B050"/>
            <w:vAlign w:val="center"/>
            <w:hideMark/>
          </w:tcPr>
          <w:p w:rsidR="00E03C74" w:rsidRPr="008746D9" w:rsidRDefault="00E03C74" w:rsidP="00086EFC">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LGD</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1 Secured</w:t>
            </w:r>
          </w:p>
        </w:tc>
        <w:tc>
          <w:tcPr>
            <w:tcW w:w="900" w:type="dxa"/>
            <w:tcBorders>
              <w:top w:val="single" w:sz="4" w:space="0" w:color="auto"/>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&lt;300M€</w:t>
            </w:r>
          </w:p>
        </w:tc>
        <w:tc>
          <w:tcPr>
            <w:tcW w:w="1384" w:type="dxa"/>
            <w:tcBorders>
              <w:top w:val="single" w:sz="4" w:space="0" w:color="auto"/>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 xml:space="preserve">LGD </w:t>
            </w:r>
            <w:proofErr w:type="spellStart"/>
            <w:r w:rsidRPr="008746D9">
              <w:rPr>
                <w:rFonts w:ascii="Calibri" w:hAnsi="Calibri"/>
                <w:b/>
                <w:bCs/>
                <w:color w:val="FFFFFF"/>
                <w:sz w:val="22"/>
                <w:lang w:val="en-US"/>
              </w:rPr>
              <w:t>Faible</w:t>
            </w:r>
            <w:proofErr w:type="spellEnd"/>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27%</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1 Secured</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proofErr w:type="spellStart"/>
            <w:r w:rsidRPr="008746D9">
              <w:rPr>
                <w:rFonts w:ascii="Calibri" w:hAnsi="Calibri"/>
                <w:b/>
                <w:bCs/>
                <w:color w:val="FFFFFF"/>
                <w:sz w:val="22"/>
                <w:lang w:val="en-US"/>
              </w:rPr>
              <w:t>Autre</w:t>
            </w:r>
            <w:proofErr w:type="spellEnd"/>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27%</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1 Secured</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LGD Fort</w:t>
            </w:r>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27%</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1 Secured</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&gt;300M€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 xml:space="preserve">LGD </w:t>
            </w:r>
            <w:proofErr w:type="spellStart"/>
            <w:r w:rsidRPr="008746D9">
              <w:rPr>
                <w:rFonts w:ascii="Calibri" w:hAnsi="Calibri"/>
                <w:b/>
                <w:bCs/>
                <w:color w:val="FFFFFF"/>
                <w:sz w:val="22"/>
                <w:lang w:val="en-US"/>
              </w:rPr>
              <w:t>Faible</w:t>
            </w:r>
            <w:proofErr w:type="spellEnd"/>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27%</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1 Secured</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&gt;300M€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proofErr w:type="spellStart"/>
            <w:r w:rsidRPr="008746D9">
              <w:rPr>
                <w:rFonts w:ascii="Calibri" w:hAnsi="Calibri"/>
                <w:b/>
                <w:bCs/>
                <w:color w:val="FFFFFF"/>
                <w:sz w:val="22"/>
                <w:lang w:val="en-US"/>
              </w:rPr>
              <w:t>Autre</w:t>
            </w:r>
            <w:proofErr w:type="spellEnd"/>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27%</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1 Secured</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&gt;300M€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LGD Fort</w:t>
            </w:r>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27%</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1</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 xml:space="preserve">LGD </w:t>
            </w:r>
            <w:proofErr w:type="spellStart"/>
            <w:r w:rsidRPr="008746D9">
              <w:rPr>
                <w:rFonts w:ascii="Calibri" w:hAnsi="Calibri"/>
                <w:b/>
                <w:bCs/>
                <w:color w:val="FFFFFF"/>
                <w:sz w:val="22"/>
                <w:lang w:val="en-US"/>
              </w:rPr>
              <w:t>Faible</w:t>
            </w:r>
            <w:proofErr w:type="spellEnd"/>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31%</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1</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proofErr w:type="spellStart"/>
            <w:r w:rsidRPr="008746D9">
              <w:rPr>
                <w:rFonts w:ascii="Calibri" w:hAnsi="Calibri"/>
                <w:b/>
                <w:bCs/>
                <w:color w:val="FFFFFF"/>
                <w:sz w:val="22"/>
                <w:lang w:val="en-US"/>
              </w:rPr>
              <w:t>Autre</w:t>
            </w:r>
            <w:proofErr w:type="spellEnd"/>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40%</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1</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LGD Fort</w:t>
            </w:r>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45%</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1</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&gt;300M€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 xml:space="preserve">LGD </w:t>
            </w:r>
            <w:proofErr w:type="spellStart"/>
            <w:r w:rsidRPr="008746D9">
              <w:rPr>
                <w:rFonts w:ascii="Calibri" w:hAnsi="Calibri"/>
                <w:b/>
                <w:bCs/>
                <w:color w:val="FFFFFF"/>
                <w:sz w:val="22"/>
                <w:lang w:val="en-US"/>
              </w:rPr>
              <w:t>Faible</w:t>
            </w:r>
            <w:proofErr w:type="spellEnd"/>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31%</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lastRenderedPageBreak/>
              <w:t>Zone 1</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&gt;300M€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proofErr w:type="spellStart"/>
            <w:r w:rsidRPr="008746D9">
              <w:rPr>
                <w:rFonts w:ascii="Calibri" w:hAnsi="Calibri"/>
                <w:b/>
                <w:bCs/>
                <w:color w:val="FFFFFF"/>
                <w:sz w:val="22"/>
                <w:lang w:val="en-US"/>
              </w:rPr>
              <w:t>Autre</w:t>
            </w:r>
            <w:proofErr w:type="spellEnd"/>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31%</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1</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&gt;300M€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LGD Fort</w:t>
            </w:r>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45%</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2</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 xml:space="preserve">LGD </w:t>
            </w:r>
            <w:proofErr w:type="spellStart"/>
            <w:r w:rsidRPr="008746D9">
              <w:rPr>
                <w:rFonts w:ascii="Calibri" w:hAnsi="Calibri"/>
                <w:b/>
                <w:bCs/>
                <w:color w:val="FFFFFF"/>
                <w:sz w:val="22"/>
                <w:lang w:val="en-US"/>
              </w:rPr>
              <w:t>Faible</w:t>
            </w:r>
            <w:proofErr w:type="spellEnd"/>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40%</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2</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proofErr w:type="spellStart"/>
            <w:r w:rsidRPr="008746D9">
              <w:rPr>
                <w:rFonts w:ascii="Calibri" w:hAnsi="Calibri"/>
                <w:b/>
                <w:bCs/>
                <w:color w:val="FFFFFF"/>
                <w:sz w:val="22"/>
                <w:lang w:val="en-US"/>
              </w:rPr>
              <w:t>Autre</w:t>
            </w:r>
            <w:proofErr w:type="spellEnd"/>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48%</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2</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LGD Fort</w:t>
            </w:r>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50%</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2</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&gt;300M€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 xml:space="preserve">LGD </w:t>
            </w:r>
            <w:proofErr w:type="spellStart"/>
            <w:r w:rsidRPr="008746D9">
              <w:rPr>
                <w:rFonts w:ascii="Calibri" w:hAnsi="Calibri"/>
                <w:b/>
                <w:bCs/>
                <w:color w:val="FFFFFF"/>
                <w:sz w:val="22"/>
                <w:lang w:val="en-US"/>
              </w:rPr>
              <w:t>Faible</w:t>
            </w:r>
            <w:proofErr w:type="spellEnd"/>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40%</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2</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&gt;300M€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proofErr w:type="spellStart"/>
            <w:r w:rsidRPr="008746D9">
              <w:rPr>
                <w:rFonts w:ascii="Calibri" w:hAnsi="Calibri"/>
                <w:b/>
                <w:bCs/>
                <w:color w:val="FFFFFF"/>
                <w:sz w:val="22"/>
                <w:lang w:val="en-US"/>
              </w:rPr>
              <w:t>Autre</w:t>
            </w:r>
            <w:proofErr w:type="spellEnd"/>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40%</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2</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&gt;300M€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LGD Fort</w:t>
            </w:r>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50%</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3</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 xml:space="preserve">LGD </w:t>
            </w:r>
            <w:proofErr w:type="spellStart"/>
            <w:r w:rsidRPr="008746D9">
              <w:rPr>
                <w:rFonts w:ascii="Calibri" w:hAnsi="Calibri"/>
                <w:b/>
                <w:bCs/>
                <w:color w:val="FFFFFF"/>
                <w:sz w:val="22"/>
                <w:lang w:val="en-US"/>
              </w:rPr>
              <w:t>Faible</w:t>
            </w:r>
            <w:proofErr w:type="spellEnd"/>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42%</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3</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proofErr w:type="spellStart"/>
            <w:r w:rsidRPr="008746D9">
              <w:rPr>
                <w:rFonts w:ascii="Calibri" w:hAnsi="Calibri"/>
                <w:b/>
                <w:bCs/>
                <w:color w:val="FFFFFF"/>
                <w:sz w:val="22"/>
                <w:lang w:val="en-US"/>
              </w:rPr>
              <w:t>Autre</w:t>
            </w:r>
            <w:proofErr w:type="spellEnd"/>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54%</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3</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LGD Fort</w:t>
            </w:r>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58%</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3</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&gt;300M€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 xml:space="preserve">LGD </w:t>
            </w:r>
            <w:proofErr w:type="spellStart"/>
            <w:r w:rsidRPr="008746D9">
              <w:rPr>
                <w:rFonts w:ascii="Calibri" w:hAnsi="Calibri"/>
                <w:b/>
                <w:bCs/>
                <w:color w:val="FFFFFF"/>
                <w:sz w:val="22"/>
                <w:lang w:val="en-US"/>
              </w:rPr>
              <w:t>Faible</w:t>
            </w:r>
            <w:proofErr w:type="spellEnd"/>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42%</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3</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&gt;300M€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proofErr w:type="spellStart"/>
            <w:r w:rsidRPr="008746D9">
              <w:rPr>
                <w:rFonts w:ascii="Calibri" w:hAnsi="Calibri"/>
                <w:b/>
                <w:bCs/>
                <w:color w:val="FFFFFF"/>
                <w:sz w:val="22"/>
                <w:lang w:val="en-US"/>
              </w:rPr>
              <w:t>Autre</w:t>
            </w:r>
            <w:proofErr w:type="spellEnd"/>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42%</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3</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&gt;300M€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LGD Fort</w:t>
            </w:r>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58%</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4</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 xml:space="preserve">LGD </w:t>
            </w:r>
            <w:proofErr w:type="spellStart"/>
            <w:r w:rsidRPr="008746D9">
              <w:rPr>
                <w:rFonts w:ascii="Calibri" w:hAnsi="Calibri"/>
                <w:b/>
                <w:bCs/>
                <w:color w:val="FFFFFF"/>
                <w:sz w:val="22"/>
                <w:lang w:val="en-US"/>
              </w:rPr>
              <w:t>Faible</w:t>
            </w:r>
            <w:proofErr w:type="spellEnd"/>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59%</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4</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proofErr w:type="spellStart"/>
            <w:r w:rsidRPr="008746D9">
              <w:rPr>
                <w:rFonts w:ascii="Calibri" w:hAnsi="Calibri"/>
                <w:b/>
                <w:bCs/>
                <w:color w:val="FFFFFF"/>
                <w:sz w:val="22"/>
                <w:lang w:val="en-US"/>
              </w:rPr>
              <w:t>Autre</w:t>
            </w:r>
            <w:proofErr w:type="spellEnd"/>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59%</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4</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LGD Fort</w:t>
            </w:r>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59%</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4</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&gt;300M€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 xml:space="preserve">LGD </w:t>
            </w:r>
            <w:proofErr w:type="spellStart"/>
            <w:r w:rsidRPr="008746D9">
              <w:rPr>
                <w:rFonts w:ascii="Calibri" w:hAnsi="Calibri"/>
                <w:b/>
                <w:bCs/>
                <w:color w:val="FFFFFF"/>
                <w:sz w:val="22"/>
                <w:lang w:val="en-US"/>
              </w:rPr>
              <w:t>Faible</w:t>
            </w:r>
            <w:proofErr w:type="spellEnd"/>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59%</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4</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&gt;300M€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proofErr w:type="spellStart"/>
            <w:r w:rsidRPr="008746D9">
              <w:rPr>
                <w:rFonts w:ascii="Calibri" w:hAnsi="Calibri"/>
                <w:b/>
                <w:bCs/>
                <w:color w:val="FFFFFF"/>
                <w:sz w:val="22"/>
                <w:lang w:val="en-US"/>
              </w:rPr>
              <w:t>Autre</w:t>
            </w:r>
            <w:proofErr w:type="spellEnd"/>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59%</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4</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&gt;300M€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LGD Fort</w:t>
            </w:r>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59%</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5</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 xml:space="preserve">LGD </w:t>
            </w:r>
            <w:proofErr w:type="spellStart"/>
            <w:r w:rsidRPr="008746D9">
              <w:rPr>
                <w:rFonts w:ascii="Calibri" w:hAnsi="Calibri"/>
                <w:b/>
                <w:bCs/>
                <w:color w:val="FFFFFF"/>
                <w:sz w:val="22"/>
                <w:lang w:val="en-US"/>
              </w:rPr>
              <w:t>Faible</w:t>
            </w:r>
            <w:proofErr w:type="spellEnd"/>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78%</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5</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proofErr w:type="spellStart"/>
            <w:r w:rsidRPr="008746D9">
              <w:rPr>
                <w:rFonts w:ascii="Calibri" w:hAnsi="Calibri"/>
                <w:b/>
                <w:bCs/>
                <w:color w:val="FFFFFF"/>
                <w:sz w:val="22"/>
                <w:lang w:val="en-US"/>
              </w:rPr>
              <w:t>Autre</w:t>
            </w:r>
            <w:proofErr w:type="spellEnd"/>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78%</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5</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LGD Fort</w:t>
            </w:r>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78%</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5</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&gt;300M€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 xml:space="preserve">LGD </w:t>
            </w:r>
            <w:proofErr w:type="spellStart"/>
            <w:r w:rsidRPr="008746D9">
              <w:rPr>
                <w:rFonts w:ascii="Calibri" w:hAnsi="Calibri"/>
                <w:b/>
                <w:bCs/>
                <w:color w:val="FFFFFF"/>
                <w:sz w:val="22"/>
                <w:lang w:val="en-US"/>
              </w:rPr>
              <w:t>Faible</w:t>
            </w:r>
            <w:proofErr w:type="spellEnd"/>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78%</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5</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&gt;300M€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proofErr w:type="spellStart"/>
            <w:r w:rsidRPr="008746D9">
              <w:rPr>
                <w:rFonts w:ascii="Calibri" w:hAnsi="Calibri"/>
                <w:b/>
                <w:bCs/>
                <w:color w:val="FFFFFF"/>
                <w:sz w:val="22"/>
                <w:lang w:val="en-US"/>
              </w:rPr>
              <w:t>Autre</w:t>
            </w:r>
            <w:proofErr w:type="spellEnd"/>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spacing w:after="0" w:line="240" w:lineRule="auto"/>
              <w:jc w:val="center"/>
              <w:rPr>
                <w:rFonts w:ascii="Calibri" w:hAnsi="Calibri"/>
                <w:color w:val="000000"/>
                <w:sz w:val="22"/>
                <w:lang w:val="en-US"/>
              </w:rPr>
            </w:pPr>
            <w:r w:rsidRPr="008746D9">
              <w:rPr>
                <w:rFonts w:ascii="Calibri" w:hAnsi="Calibri"/>
                <w:color w:val="000000"/>
                <w:sz w:val="22"/>
                <w:lang w:val="en-US"/>
              </w:rPr>
              <w:t>78%</w:t>
            </w:r>
          </w:p>
        </w:tc>
      </w:tr>
      <w:tr w:rsidR="00E03C74" w:rsidRPr="008746D9" w:rsidTr="00086EFC">
        <w:trPr>
          <w:trHeight w:val="300"/>
          <w:jc w:val="center"/>
        </w:trPr>
        <w:tc>
          <w:tcPr>
            <w:tcW w:w="1540" w:type="dxa"/>
            <w:tcBorders>
              <w:top w:val="nil"/>
              <w:left w:val="nil"/>
              <w:bottom w:val="nil"/>
              <w:right w:val="single" w:sz="4" w:space="0" w:color="auto"/>
            </w:tcBorders>
            <w:shd w:val="clear" w:color="000000" w:fill="00B050"/>
            <w:noWrap/>
            <w:vAlign w:val="center"/>
            <w:hideMark/>
          </w:tcPr>
          <w:p w:rsidR="00E03C74" w:rsidRPr="008746D9" w:rsidRDefault="00E03C74" w:rsidP="00E03C74">
            <w:pPr>
              <w:spacing w:after="0" w:line="240" w:lineRule="auto"/>
              <w:rPr>
                <w:rFonts w:ascii="Calibri" w:hAnsi="Calibri"/>
                <w:b/>
                <w:bCs/>
                <w:color w:val="FFFFFF"/>
                <w:sz w:val="22"/>
                <w:lang w:val="en-US"/>
              </w:rPr>
            </w:pPr>
            <w:r w:rsidRPr="008746D9">
              <w:rPr>
                <w:rFonts w:ascii="Calibri" w:hAnsi="Calibri"/>
                <w:b/>
                <w:bCs/>
                <w:color w:val="FFFFFF"/>
                <w:sz w:val="22"/>
                <w:lang w:val="en-US"/>
              </w:rPr>
              <w:t>Zone 5</w:t>
            </w:r>
          </w:p>
        </w:tc>
        <w:tc>
          <w:tcPr>
            <w:tcW w:w="900" w:type="dxa"/>
            <w:tcBorders>
              <w:top w:val="nil"/>
              <w:left w:val="nil"/>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&gt;300M€</w:t>
            </w:r>
          </w:p>
        </w:tc>
        <w:tc>
          <w:tcPr>
            <w:tcW w:w="1384" w:type="dxa"/>
            <w:tcBorders>
              <w:top w:val="nil"/>
              <w:left w:val="single" w:sz="4" w:space="0" w:color="auto"/>
              <w:bottom w:val="single" w:sz="4" w:space="0" w:color="auto"/>
              <w:right w:val="nil"/>
            </w:tcBorders>
            <w:shd w:val="clear" w:color="000000" w:fill="A6A6A6"/>
            <w:noWrap/>
            <w:vAlign w:val="center"/>
            <w:hideMark/>
          </w:tcPr>
          <w:p w:rsidR="00E03C74" w:rsidRPr="008746D9" w:rsidRDefault="00E03C74" w:rsidP="00E03C74">
            <w:pPr>
              <w:spacing w:after="0" w:line="240" w:lineRule="auto"/>
              <w:jc w:val="center"/>
              <w:rPr>
                <w:rFonts w:ascii="Calibri" w:hAnsi="Calibri"/>
                <w:b/>
                <w:bCs/>
                <w:color w:val="FFFFFF"/>
                <w:sz w:val="22"/>
                <w:lang w:val="en-US"/>
              </w:rPr>
            </w:pPr>
            <w:r w:rsidRPr="008746D9">
              <w:rPr>
                <w:rFonts w:ascii="Calibri" w:hAnsi="Calibri"/>
                <w:b/>
                <w:bCs/>
                <w:color w:val="FFFFFF"/>
                <w:sz w:val="22"/>
                <w:lang w:val="en-US"/>
              </w:rPr>
              <w:t>LGD Fort</w:t>
            </w:r>
          </w:p>
        </w:tc>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E03C74" w:rsidRPr="008746D9" w:rsidRDefault="00E03C74" w:rsidP="00086EFC">
            <w:pPr>
              <w:keepNext/>
              <w:spacing w:after="0" w:line="240" w:lineRule="auto"/>
              <w:jc w:val="center"/>
              <w:rPr>
                <w:rFonts w:ascii="Calibri" w:hAnsi="Calibri"/>
                <w:color w:val="000000"/>
                <w:sz w:val="22"/>
                <w:lang w:val="en-US"/>
              </w:rPr>
            </w:pPr>
            <w:r w:rsidRPr="008746D9">
              <w:rPr>
                <w:rFonts w:ascii="Calibri" w:hAnsi="Calibri"/>
                <w:color w:val="000000"/>
                <w:sz w:val="22"/>
                <w:lang w:val="en-US"/>
              </w:rPr>
              <w:t>78%</w:t>
            </w:r>
          </w:p>
        </w:tc>
      </w:tr>
    </w:tbl>
    <w:p w:rsidR="00E03C74" w:rsidRPr="008746D9" w:rsidRDefault="00E03C74" w:rsidP="00E03C74">
      <w:pPr>
        <w:pStyle w:val="Lgende"/>
      </w:pPr>
      <w:bookmarkStart w:id="82" w:name="_Ref508995807"/>
      <w:r w:rsidRPr="008746D9">
        <w:t xml:space="preserve">Table </w:t>
      </w:r>
      <w:r w:rsidRPr="008746D9">
        <w:fldChar w:fldCharType="begin"/>
      </w:r>
      <w:r w:rsidRPr="008746D9">
        <w:instrText xml:space="preserve"> SEQ Table \* ARABIC </w:instrText>
      </w:r>
      <w:r w:rsidRPr="008746D9">
        <w:fldChar w:fldCharType="separate"/>
      </w:r>
      <w:r w:rsidR="00662399">
        <w:rPr>
          <w:noProof/>
        </w:rPr>
        <w:t>3</w:t>
      </w:r>
      <w:r w:rsidRPr="008746D9">
        <w:fldChar w:fldCharType="end"/>
      </w:r>
      <w:bookmarkEnd w:id="82"/>
      <w:r w:rsidRPr="008746D9">
        <w:t>: Corpo</w:t>
      </w:r>
      <w:r w:rsidR="00086EFC" w:rsidRPr="008746D9">
        <w:t>rate unsecured LGD TTC for internal regulatory model</w:t>
      </w:r>
    </w:p>
    <w:p w:rsidR="00086EFC" w:rsidRPr="008746D9" w:rsidRDefault="00086EFC" w:rsidP="003A1F4A">
      <w:pPr>
        <w:jc w:val="both"/>
        <w:rPr>
          <w:lang w:val="en-US"/>
        </w:rPr>
      </w:pPr>
      <w:r w:rsidRPr="008746D9">
        <w:rPr>
          <w:lang w:val="en-US"/>
        </w:rPr>
        <w:t xml:space="preserve">The correlation parameters’ calibration is not adapted for each segment due to the lack of data. However, the </w:t>
      </w:r>
      <m:oMath>
        <m:r>
          <w:rPr>
            <w:rFonts w:ascii="Cambria Math" w:hAnsi="Cambria Math"/>
            <w:lang w:val="en-US"/>
          </w:rPr>
          <m:t>a</m:t>
        </m:r>
      </m:oMath>
      <w:r w:rsidRPr="008746D9">
        <w:rPr>
          <w:lang w:val="en-US"/>
        </w:rPr>
        <w:t xml:space="preserve"> parameter is adjusted </w:t>
      </w:r>
      <w:r w:rsidR="00236532">
        <w:rPr>
          <w:lang w:val="en-US"/>
        </w:rPr>
        <w:t xml:space="preserve">for each segment </w:t>
      </w:r>
      <w:r w:rsidRPr="008746D9">
        <w:rPr>
          <w:lang w:val="en-US"/>
        </w:rPr>
        <w:t>using the following formula:</w:t>
      </w:r>
    </w:p>
    <w:p w:rsidR="00086EFC" w:rsidRPr="008746D9" w:rsidRDefault="006E5B0B" w:rsidP="00875178">
      <w:pPr>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segment</m:t>
              </m:r>
            </m:sub>
          </m:sSub>
          <m:r>
            <w:rPr>
              <w:rFonts w:ascii="Cambria Math" w:hAnsi="Cambria Math"/>
              <w:lang w:val="en-US"/>
            </w:rPr>
            <m:t>=</m:t>
          </m:r>
          <m:sSup>
            <m:sSupPr>
              <m:ctrlPr>
                <w:rPr>
                  <w:rFonts w:ascii="Cambria Math" w:hAnsi="Cambria Math"/>
                  <w:i/>
                  <w:lang w:val="en-US"/>
                </w:rPr>
              </m:ctrlPr>
            </m:sSupPr>
            <m:e>
              <m:r>
                <m:rPr>
                  <m:scr m:val="script"/>
                </m:rPr>
                <w:rPr>
                  <w:rFonts w:ascii="Cambria Math" w:hAnsi="Cambria Math"/>
                  <w:lang w:val="en-US"/>
                </w:rPr>
                <m:t>N</m:t>
              </m:r>
            </m:e>
            <m:sup>
              <m:r>
                <w:rPr>
                  <w:rFonts w:ascii="Cambria Math" w:hAnsi="Cambria Math"/>
                  <w:lang w:val="en-US"/>
                </w:rPr>
                <m:t>-1</m:t>
              </m:r>
            </m:sup>
          </m:sSup>
          <m:d>
            <m:dPr>
              <m:ctrlPr>
                <w:rPr>
                  <w:rFonts w:ascii="Cambria Math" w:hAnsi="Cambria Math"/>
                  <w:i/>
                  <w:lang w:val="en-US"/>
                </w:rPr>
              </m:ctrlPr>
            </m:dPr>
            <m:e>
              <m:r>
                <w:rPr>
                  <w:rFonts w:ascii="Cambria Math" w:hAnsi="Cambria Math"/>
                  <w:lang w:val="en-US"/>
                </w:rPr>
                <m:t>LG</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segment</m:t>
                  </m:r>
                </m:sub>
              </m:sSub>
            </m:e>
          </m: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1+</m:t>
              </m:r>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2</m:t>
                  </m:r>
                </m:sup>
              </m:sSup>
            </m:e>
          </m:rad>
        </m:oMath>
      </m:oMathPara>
    </w:p>
    <w:p w:rsidR="00875178" w:rsidRPr="008746D9" w:rsidRDefault="00086EFC" w:rsidP="003A1F4A">
      <w:pPr>
        <w:jc w:val="both"/>
        <w:rPr>
          <w:lang w:val="en-US"/>
        </w:rPr>
      </w:pPr>
      <w:r w:rsidRPr="008746D9">
        <w:rPr>
          <w:lang w:val="en-US"/>
        </w:rPr>
        <w:t xml:space="preserve">The </w:t>
      </w:r>
      <w:proofErr w:type="spellStart"/>
      <w:r w:rsidRPr="008746D9">
        <w:rPr>
          <w:lang w:val="en-US"/>
        </w:rPr>
        <w:t>Hillebrand</w:t>
      </w:r>
      <w:proofErr w:type="spellEnd"/>
      <w:r w:rsidRPr="008746D9">
        <w:rPr>
          <w:lang w:val="en-US"/>
        </w:rPr>
        <w:t xml:space="preserve"> </w:t>
      </w:r>
      <m:oMath>
        <m:r>
          <w:rPr>
            <w:rFonts w:ascii="Cambria Math" w:hAnsi="Cambria Math"/>
            <w:lang w:val="en-US"/>
          </w:rPr>
          <m:t>a</m:t>
        </m:r>
      </m:oMath>
      <w:r w:rsidRPr="008746D9">
        <w:rPr>
          <w:lang w:val="en-US"/>
        </w:rPr>
        <w:t xml:space="preserve"> parameter is </w:t>
      </w:r>
      <w:r w:rsidR="00E03C74" w:rsidRPr="008746D9">
        <w:rPr>
          <w:lang w:val="en-US"/>
        </w:rPr>
        <w:t xml:space="preserve">interpreted as a cursor of the </w:t>
      </w:r>
      <w:r w:rsidR="002C0D90">
        <w:rPr>
          <w:lang w:val="en-US"/>
        </w:rPr>
        <w:t xml:space="preserve">model </w:t>
      </w:r>
      <w:r w:rsidR="00E03C74" w:rsidRPr="008746D9">
        <w:rPr>
          <w:lang w:val="en-US"/>
        </w:rPr>
        <w:t>unconditional average LGD</w:t>
      </w:r>
      <w:r w:rsidRPr="008746D9">
        <w:rPr>
          <w:lang w:val="en-US"/>
        </w:rPr>
        <w:t xml:space="preserve">. Therefore, adjusting </w:t>
      </w:r>
      <m:oMath>
        <m:r>
          <w:rPr>
            <w:rFonts w:ascii="Cambria Math" w:hAnsi="Cambria Math"/>
            <w:lang w:val="en-US"/>
          </w:rPr>
          <m:t>a</m:t>
        </m:r>
      </m:oMath>
      <w:r w:rsidRPr="008746D9">
        <w:rPr>
          <w:lang w:val="en-US"/>
        </w:rPr>
        <w:t xml:space="preserve"> to each segment allow</w:t>
      </w:r>
      <w:r w:rsidR="002C0D90">
        <w:rPr>
          <w:lang w:val="en-US"/>
        </w:rPr>
        <w:t>s</w:t>
      </w:r>
      <w:r w:rsidRPr="008746D9">
        <w:rPr>
          <w:lang w:val="en-US"/>
        </w:rPr>
        <w:t xml:space="preserve"> the </w:t>
      </w:r>
      <w:r w:rsidR="002C0D90" w:rsidRPr="008746D9">
        <w:rPr>
          <w:lang w:val="en-US"/>
        </w:rPr>
        <w:t xml:space="preserve">of the </w:t>
      </w:r>
      <w:r w:rsidR="002C0D90">
        <w:rPr>
          <w:lang w:val="en-US"/>
        </w:rPr>
        <w:t xml:space="preserve">model </w:t>
      </w:r>
      <w:r w:rsidR="002C0D90" w:rsidRPr="008746D9">
        <w:rPr>
          <w:lang w:val="en-US"/>
        </w:rPr>
        <w:t>unconditional average LGD</w:t>
      </w:r>
      <w:r w:rsidRPr="008746D9">
        <w:rPr>
          <w:lang w:val="en-US"/>
        </w:rPr>
        <w:t xml:space="preserve"> to match the TTC LGD. </w:t>
      </w:r>
    </w:p>
    <w:p w:rsidR="00BC17F7" w:rsidRPr="008746D9" w:rsidRDefault="00D73C97" w:rsidP="00D73C97">
      <w:pPr>
        <w:pStyle w:val="Titre2"/>
        <w:rPr>
          <w:lang w:val="en-US"/>
        </w:rPr>
      </w:pPr>
      <w:bookmarkStart w:id="83" w:name="_Toc532826419"/>
      <w:r w:rsidRPr="008746D9">
        <w:rPr>
          <w:lang w:val="en-US"/>
        </w:rPr>
        <w:t>Term structure conditional LGD</w:t>
      </w:r>
      <w:bookmarkEnd w:id="83"/>
      <w:r w:rsidRPr="008746D9">
        <w:rPr>
          <w:lang w:val="en-US"/>
        </w:rPr>
        <w:t xml:space="preserve"> </w:t>
      </w:r>
    </w:p>
    <w:p w:rsidR="008746D9" w:rsidRPr="008746D9" w:rsidRDefault="00BC17F7" w:rsidP="008746D9">
      <w:pPr>
        <w:rPr>
          <w:rFonts w:eastAsiaTheme="minorEastAsia"/>
          <w:lang w:val="en-US"/>
        </w:rPr>
      </w:pPr>
      <w:r w:rsidRPr="008746D9">
        <w:rPr>
          <w:lang w:val="en-US"/>
        </w:rPr>
        <w:t xml:space="preserve">The conditional LGD is given by </w:t>
      </w:r>
      <m:oMath>
        <m:r>
          <m:rPr>
            <m:sty m:val="p"/>
          </m:rPr>
          <w:rPr>
            <w:rFonts w:ascii="Cambria Math" w:hAnsi="Cambria Math"/>
            <w:lang w:val="en-US"/>
          </w:rPr>
          <w:br/>
        </m:r>
      </m:oMath>
      <m:oMathPara>
        <m:oMath>
          <m:r>
            <m:rPr>
              <m:scr m:val="double-struck"/>
            </m:rPr>
            <w:rPr>
              <w:rFonts w:ascii="Cambria Math" w:hAnsi="Cambria Math"/>
              <w:lang w:val="en-US"/>
            </w:rPr>
            <m:t>E</m:t>
          </m:r>
          <m:d>
            <m:dPr>
              <m:begChr m:val="["/>
              <m:endChr m:val="]"/>
              <m:ctrlPr>
                <w:rPr>
                  <w:rFonts w:ascii="Cambria Math" w:hAnsi="Cambria Math"/>
                  <w:i/>
                  <w:lang w:val="en-US"/>
                </w:rPr>
              </m:ctrlPr>
            </m:dPr>
            <m:e>
              <m:r>
                <w:rPr>
                  <w:rFonts w:ascii="Cambria Math" w:hAnsi="Cambria Math"/>
                  <w:lang w:val="en-US"/>
                </w:rPr>
                <m:t>LGD∕</m:t>
              </m:r>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D</m:t>
                  </m:r>
                </m:sup>
              </m:sSup>
            </m:e>
          </m:d>
          <m:r>
            <w:rPr>
              <w:rFonts w:ascii="Cambria Math" w:hAnsi="Cambria Math"/>
              <w:lang w:val="en-US"/>
            </w:rPr>
            <m:t xml:space="preserve">= </m:t>
          </m:r>
          <m:r>
            <m:rPr>
              <m:sty m:val="p"/>
            </m:rPr>
            <w:rPr>
              <w:rFonts w:ascii="Cambria Math" w:eastAsiaTheme="minorEastAsia" w:hAnsi="Cambria Math"/>
              <w:lang w:val="en-US"/>
            </w:rPr>
            <m:t>Φ</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hAnsi="Cambria Math"/>
                      <w:lang w:val="en-US"/>
                    </w:rPr>
                    <m:t>a-bd</m:t>
                  </m:r>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D</m:t>
                      </m:r>
                    </m:sup>
                  </m:sSup>
                </m:num>
                <m:den>
                  <m:rad>
                    <m:radPr>
                      <m:degHide m:val="1"/>
                      <m:ctrlPr>
                        <w:rPr>
                          <w:rFonts w:ascii="Cambria Math" w:eastAsiaTheme="minorEastAsia" w:hAnsi="Cambria Math"/>
                          <w:i/>
                          <w:lang w:val="en-US"/>
                        </w:rPr>
                      </m:ctrlPr>
                    </m:radPr>
                    <m:deg/>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2</m:t>
                          </m:r>
                        </m:sup>
                      </m:sSup>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d</m:t>
                              </m:r>
                            </m:e>
                            <m:sup>
                              <m:r>
                                <w:rPr>
                                  <w:rFonts w:ascii="Cambria Math" w:eastAsiaTheme="minorEastAsia" w:hAnsi="Cambria Math"/>
                                  <w:lang w:val="en-US"/>
                                </w:rPr>
                                <m:t>2</m:t>
                              </m:r>
                            </m:sup>
                          </m:sSup>
                        </m:e>
                      </m:d>
                    </m:e>
                  </m:rad>
                </m:den>
              </m:f>
            </m:e>
          </m:d>
        </m:oMath>
      </m:oMathPara>
    </w:p>
    <w:p w:rsidR="008746D9" w:rsidRDefault="008746D9" w:rsidP="003A1F4A">
      <w:pPr>
        <w:jc w:val="both"/>
        <w:rPr>
          <w:rFonts w:eastAsiaTheme="minorEastAsia"/>
          <w:lang w:val="en-US"/>
        </w:rPr>
      </w:pPr>
      <w:r w:rsidRPr="008746D9">
        <w:rPr>
          <w:rFonts w:eastAsiaTheme="minorEastAsia"/>
          <w:lang w:val="en-US"/>
        </w:rPr>
        <w:t>Where</w:t>
      </w:r>
      <w:r>
        <w:rPr>
          <w:rFonts w:eastAsiaTheme="minorEastAsia"/>
          <w:lang w:val="en-US"/>
        </w:rPr>
        <w:t xml:space="preserve">: </w:t>
      </w:r>
      <m:oMath>
        <m:r>
          <w:rPr>
            <w:rFonts w:ascii="Cambria Math" w:eastAsiaTheme="minorEastAsia" w:hAnsi="Cambria Math"/>
            <w:lang w:val="en-US"/>
          </w:rPr>
          <m:t xml:space="preserve">a, b </m:t>
        </m:r>
      </m:oMath>
      <w:r>
        <w:rPr>
          <w:rFonts w:eastAsiaTheme="minorEastAsia"/>
          <w:lang w:val="en-US"/>
        </w:rPr>
        <w:t xml:space="preserve">and </w:t>
      </w:r>
      <m:oMath>
        <m:r>
          <w:rPr>
            <w:rFonts w:ascii="Cambria Math" w:eastAsiaTheme="minorEastAsia" w:hAnsi="Cambria Math"/>
            <w:lang w:val="en-US"/>
          </w:rPr>
          <m:t>d</m:t>
        </m:r>
      </m:oMath>
      <w:r w:rsidR="00122A4B">
        <w:rPr>
          <w:rFonts w:eastAsiaTheme="minorEastAsia"/>
          <w:lang w:val="en-US"/>
        </w:rPr>
        <w:t xml:space="preserve"> are </w:t>
      </w:r>
      <w:proofErr w:type="spellStart"/>
      <w:r>
        <w:rPr>
          <w:rFonts w:eastAsiaTheme="minorEastAsia"/>
          <w:lang w:val="en-US"/>
        </w:rPr>
        <w:t>Hillebrand</w:t>
      </w:r>
      <w:proofErr w:type="spellEnd"/>
      <w:r>
        <w:rPr>
          <w:rFonts w:eastAsiaTheme="minorEastAsia"/>
          <w:lang w:val="en-US"/>
        </w:rPr>
        <w:t xml:space="preserve"> model parameters and </w:t>
      </w:r>
      <m:oMath>
        <m:sSup>
          <m:sSupPr>
            <m:ctrlPr>
              <w:rPr>
                <w:rFonts w:ascii="Cambria Math" w:eastAsiaTheme="minorEastAsia" w:hAnsi="Cambria Math"/>
                <w:i/>
                <w:lang w:val="en-US"/>
              </w:rPr>
            </m:ctrlPr>
          </m:sSupPr>
          <m:e>
            <m:r>
              <w:rPr>
                <w:rFonts w:ascii="Cambria Math" w:eastAsiaTheme="minorEastAsia" w:hAnsi="Cambria Math"/>
                <w:lang w:val="en-US"/>
              </w:rPr>
              <m:t>Z</m:t>
            </m:r>
          </m:e>
          <m:sup>
            <m:r>
              <w:rPr>
                <w:rFonts w:ascii="Cambria Math" w:eastAsiaTheme="minorEastAsia" w:hAnsi="Cambria Math"/>
                <w:lang w:val="en-US"/>
              </w:rPr>
              <m:t>D</m:t>
            </m:r>
          </m:sup>
        </m:sSup>
      </m:oMath>
      <w:r>
        <w:rPr>
          <w:rFonts w:eastAsiaTheme="minorEastAsia"/>
          <w:lang w:val="en-US"/>
        </w:rPr>
        <w:t xml:space="preserve"> is the default systemic index. </w:t>
      </w:r>
    </w:p>
    <w:p w:rsidR="00122A4B" w:rsidRDefault="00122A4B" w:rsidP="003A1F4A">
      <w:pPr>
        <w:jc w:val="both"/>
        <w:rPr>
          <w:rFonts w:eastAsiaTheme="minorEastAsia"/>
          <w:lang w:val="en-US"/>
        </w:rPr>
      </w:pPr>
      <w:r>
        <w:rPr>
          <w:rFonts w:eastAsiaTheme="minorEastAsia"/>
          <w:lang w:val="en-US"/>
        </w:rPr>
        <w:t xml:space="preserve">Assuming a forward looking term structure of </w:t>
      </w:r>
      <m:oMath>
        <m:sSup>
          <m:sSupPr>
            <m:ctrlPr>
              <w:rPr>
                <w:rFonts w:ascii="Cambria Math" w:eastAsiaTheme="minorEastAsia" w:hAnsi="Cambria Math"/>
                <w:lang w:val="en-US"/>
              </w:rPr>
            </m:ctrlPr>
          </m:sSupPr>
          <m:e>
            <m:r>
              <m:rPr>
                <m:sty m:val="p"/>
              </m:rPr>
              <w:rPr>
                <w:rFonts w:ascii="Cambria Math" w:eastAsiaTheme="minorEastAsia" w:hAnsi="Cambria Math"/>
                <w:lang w:val="en-US"/>
              </w:rPr>
              <m:t>Z</m:t>
            </m:r>
          </m:e>
          <m:sup>
            <m:r>
              <m:rPr>
                <m:sty m:val="p"/>
              </m:rPr>
              <w:rPr>
                <w:rFonts w:ascii="Cambria Math" w:eastAsiaTheme="minorEastAsia" w:hAnsi="Cambria Math"/>
                <w:lang w:val="en-US"/>
              </w:rPr>
              <m:t>D</m:t>
            </m:r>
          </m:sup>
        </m:sSup>
      </m:oMath>
      <w:r>
        <w:rPr>
          <w:rFonts w:eastAsiaTheme="minorEastAsia"/>
          <w:lang w:val="en-US"/>
        </w:rPr>
        <w:t xml:space="preserve"> is </w:t>
      </w:r>
      <w:r w:rsidR="005917E1">
        <w:rPr>
          <w:rFonts w:eastAsiaTheme="minorEastAsia"/>
          <w:lang w:val="en-US"/>
        </w:rPr>
        <w:t>given;</w:t>
      </w:r>
      <w:r>
        <w:rPr>
          <w:rFonts w:eastAsiaTheme="minorEastAsia"/>
          <w:lang w:val="en-US"/>
        </w:rPr>
        <w:t xml:space="preserve"> a term structure</w:t>
      </w:r>
      <w:r w:rsidR="00A025C9">
        <w:rPr>
          <w:rFonts w:eastAsiaTheme="minorEastAsia"/>
          <w:lang w:val="en-US"/>
        </w:rPr>
        <w:t xml:space="preserve"> of</w:t>
      </w:r>
      <w:r>
        <w:rPr>
          <w:rFonts w:eastAsiaTheme="minorEastAsia"/>
          <w:lang w:val="en-US"/>
        </w:rPr>
        <w:t xml:space="preserve"> forward looking LGD follows immediately. </w:t>
      </w:r>
      <w:r w:rsidR="00A05C39" w:rsidRPr="003A1F4A">
        <w:rPr>
          <w:rFonts w:eastAsiaTheme="minorEastAsia"/>
          <w:lang w:val="en-US"/>
        </w:rPr>
        <w:t xml:space="preserve">See </w:t>
      </w:r>
      <w:r w:rsidR="00A05C39" w:rsidRPr="003A1F4A">
        <w:rPr>
          <w:rFonts w:eastAsiaTheme="minorEastAsia"/>
          <w:lang w:val="en-US"/>
        </w:rPr>
        <w:fldChar w:fldCharType="begin"/>
      </w:r>
      <w:r w:rsidR="00A05C39" w:rsidRPr="003A1F4A">
        <w:rPr>
          <w:rFonts w:eastAsiaTheme="minorEastAsia"/>
          <w:lang w:val="en-US"/>
        </w:rPr>
        <w:instrText xml:space="preserve"> REF _Ref508996612 \w \h </w:instrText>
      </w:r>
      <w:r w:rsidR="003A1F4A" w:rsidRPr="003A1F4A">
        <w:rPr>
          <w:rFonts w:eastAsiaTheme="minorEastAsia"/>
          <w:lang w:val="en-US"/>
        </w:rPr>
        <w:instrText xml:space="preserve"> \* MERGEFORMAT </w:instrText>
      </w:r>
      <w:r w:rsidR="00A05C39" w:rsidRPr="003A1F4A">
        <w:rPr>
          <w:rFonts w:eastAsiaTheme="minorEastAsia"/>
          <w:lang w:val="en-US"/>
        </w:rPr>
      </w:r>
      <w:r w:rsidR="00A05C39" w:rsidRPr="003A1F4A">
        <w:rPr>
          <w:rFonts w:eastAsiaTheme="minorEastAsia"/>
          <w:lang w:val="en-US"/>
        </w:rPr>
        <w:fldChar w:fldCharType="separate"/>
      </w:r>
      <w:proofErr w:type="spellStart"/>
      <w:r w:rsidR="00A05C39" w:rsidRPr="003A1F4A">
        <w:rPr>
          <w:rFonts w:eastAsiaTheme="minorEastAsia"/>
          <w:lang w:val="en-US"/>
        </w:rPr>
        <w:t>V.b</w:t>
      </w:r>
      <w:proofErr w:type="spellEnd"/>
      <w:r w:rsidR="00A05C39" w:rsidRPr="003A1F4A">
        <w:rPr>
          <w:rFonts w:eastAsiaTheme="minorEastAsia"/>
          <w:lang w:val="en-US"/>
        </w:rPr>
        <w:fldChar w:fldCharType="end"/>
      </w:r>
      <w:r w:rsidR="00A05C39" w:rsidRPr="003A1F4A">
        <w:rPr>
          <w:rFonts w:eastAsiaTheme="minorEastAsia"/>
          <w:lang w:val="en-US"/>
        </w:rPr>
        <w:t xml:space="preserve"> section for an illustration</w:t>
      </w:r>
      <w:r w:rsidR="005917E1" w:rsidRPr="003A1F4A">
        <w:rPr>
          <w:rFonts w:eastAsiaTheme="minorEastAsia"/>
          <w:lang w:val="en-US"/>
        </w:rPr>
        <w:t xml:space="preserve"> of the result.</w:t>
      </w:r>
    </w:p>
    <w:p w:rsidR="00122A4B" w:rsidRPr="008746D9" w:rsidRDefault="00122A4B" w:rsidP="008746D9">
      <w:pPr>
        <w:rPr>
          <w:rFonts w:eastAsiaTheme="minorEastAsia"/>
          <w:lang w:val="en-US"/>
        </w:rPr>
      </w:pPr>
    </w:p>
    <w:p w:rsidR="00BC17F7" w:rsidRPr="008746D9" w:rsidRDefault="00BC17F7" w:rsidP="00BC17F7">
      <w:pPr>
        <w:rPr>
          <w:lang w:val="en-US"/>
        </w:rPr>
      </w:pPr>
    </w:p>
    <w:p w:rsidR="000214B5" w:rsidRPr="008746D9" w:rsidRDefault="000214B5" w:rsidP="00D73C97">
      <w:pPr>
        <w:pStyle w:val="Titre2"/>
        <w:rPr>
          <w:lang w:val="en-US"/>
        </w:rPr>
      </w:pPr>
      <w:r w:rsidRPr="008746D9">
        <w:rPr>
          <w:lang w:val="en-US"/>
        </w:rPr>
        <w:br w:type="page"/>
      </w:r>
    </w:p>
    <w:p w:rsidR="00350303" w:rsidRPr="008746D9" w:rsidRDefault="00350303" w:rsidP="00010830">
      <w:pPr>
        <w:pStyle w:val="Titre1"/>
        <w:rPr>
          <w:lang w:val="en-US"/>
        </w:rPr>
      </w:pPr>
      <w:bookmarkStart w:id="84" w:name="_Toc532826420"/>
      <w:r w:rsidRPr="008746D9">
        <w:rPr>
          <w:lang w:val="en-US"/>
        </w:rPr>
        <w:lastRenderedPageBreak/>
        <w:t>Results</w:t>
      </w:r>
      <w:bookmarkEnd w:id="84"/>
    </w:p>
    <w:p w:rsidR="00B31D26" w:rsidRPr="008746D9" w:rsidRDefault="00B31D26" w:rsidP="00B31D26">
      <w:pPr>
        <w:pStyle w:val="Titre2"/>
        <w:rPr>
          <w:lang w:val="en-US"/>
        </w:rPr>
      </w:pPr>
      <w:bookmarkStart w:id="85" w:name="_Ref508994658"/>
      <w:bookmarkStart w:id="86" w:name="_Ref508994664"/>
      <w:bookmarkStart w:id="87" w:name="_Toc532826421"/>
      <w:r w:rsidRPr="008746D9">
        <w:rPr>
          <w:lang w:val="en-US"/>
        </w:rPr>
        <w:t>Default probability term structure</w:t>
      </w:r>
      <w:bookmarkEnd w:id="85"/>
      <w:bookmarkEnd w:id="86"/>
      <w:bookmarkEnd w:id="87"/>
      <w:r w:rsidRPr="008746D9">
        <w:rPr>
          <w:lang w:val="en-US"/>
        </w:rPr>
        <w:t xml:space="preserve"> </w:t>
      </w:r>
    </w:p>
    <w:p w:rsidR="0091242F" w:rsidRPr="008746D9" w:rsidRDefault="009538EB" w:rsidP="003A1F4A">
      <w:pPr>
        <w:jc w:val="both"/>
        <w:rPr>
          <w:lang w:val="en-US"/>
        </w:rPr>
      </w:pPr>
      <w:r w:rsidRPr="008746D9">
        <w:rPr>
          <w:lang w:val="en-US"/>
        </w:rPr>
        <w:fldChar w:fldCharType="begin"/>
      </w:r>
      <w:r w:rsidRPr="008746D9">
        <w:rPr>
          <w:lang w:val="en-US"/>
        </w:rPr>
        <w:instrText xml:space="preserve"> REF _Ref508993247 \h </w:instrText>
      </w:r>
      <w:r w:rsidRPr="008746D9">
        <w:rPr>
          <w:lang w:val="en-US"/>
        </w:rPr>
      </w:r>
      <w:r w:rsidRPr="008746D9">
        <w:rPr>
          <w:lang w:val="en-US"/>
        </w:rPr>
        <w:fldChar w:fldCharType="separate"/>
      </w:r>
      <w:r w:rsidRPr="008746D9">
        <w:rPr>
          <w:lang w:val="en-US"/>
        </w:rPr>
        <w:t xml:space="preserve">Figure </w:t>
      </w:r>
      <w:r w:rsidRPr="008746D9">
        <w:rPr>
          <w:noProof/>
          <w:lang w:val="en-US"/>
        </w:rPr>
        <w:t>7</w:t>
      </w:r>
      <w:r w:rsidRPr="008746D9">
        <w:rPr>
          <w:lang w:val="en-US"/>
        </w:rPr>
        <w:fldChar w:fldCharType="end"/>
      </w:r>
      <w:r w:rsidRPr="008746D9">
        <w:rPr>
          <w:lang w:val="en-US"/>
        </w:rPr>
        <w:t xml:space="preserve"> and </w:t>
      </w:r>
      <w:r w:rsidRPr="008746D9">
        <w:rPr>
          <w:lang w:val="en-US"/>
        </w:rPr>
        <w:fldChar w:fldCharType="begin"/>
      </w:r>
      <w:r w:rsidRPr="008746D9">
        <w:rPr>
          <w:lang w:val="en-US"/>
        </w:rPr>
        <w:instrText xml:space="preserve"> REF _Ref508993249 \h </w:instrText>
      </w:r>
      <w:r w:rsidR="003A1F4A">
        <w:rPr>
          <w:lang w:val="en-US"/>
        </w:rPr>
        <w:instrText xml:space="preserve"> \* MERGEFORMAT </w:instrText>
      </w:r>
      <w:r w:rsidRPr="008746D9">
        <w:rPr>
          <w:lang w:val="en-US"/>
        </w:rPr>
      </w:r>
      <w:r w:rsidRPr="008746D9">
        <w:rPr>
          <w:lang w:val="en-US"/>
        </w:rPr>
        <w:fldChar w:fldCharType="separate"/>
      </w:r>
      <w:r w:rsidRPr="008746D9">
        <w:rPr>
          <w:lang w:val="en-US"/>
        </w:rPr>
        <w:t xml:space="preserve">Figure </w:t>
      </w:r>
      <w:r w:rsidRPr="008746D9">
        <w:rPr>
          <w:noProof/>
          <w:lang w:val="en-US"/>
        </w:rPr>
        <w:t>8</w:t>
      </w:r>
      <w:r w:rsidRPr="008746D9">
        <w:rPr>
          <w:lang w:val="en-US"/>
        </w:rPr>
        <w:fldChar w:fldCharType="end"/>
      </w:r>
      <w:r w:rsidRPr="008746D9">
        <w:rPr>
          <w:lang w:val="en-US"/>
        </w:rPr>
        <w:t xml:space="preserve"> show the impact of forward looking on the</w:t>
      </w:r>
      <w:r w:rsidR="0091242F" w:rsidRPr="008746D9">
        <w:rPr>
          <w:lang w:val="en-US"/>
        </w:rPr>
        <w:t xml:space="preserve"> TTC default probability curve. The following effects could be noted:</w:t>
      </w:r>
    </w:p>
    <w:p w:rsidR="0091242F" w:rsidRPr="008746D9" w:rsidRDefault="0091242F" w:rsidP="0091242F">
      <w:pPr>
        <w:pStyle w:val="Paragraphedeliste"/>
        <w:numPr>
          <w:ilvl w:val="0"/>
          <w:numId w:val="27"/>
        </w:numPr>
        <w:rPr>
          <w:lang w:val="en-US"/>
        </w:rPr>
      </w:pPr>
      <w:r w:rsidRPr="008746D9">
        <w:rPr>
          <w:lang w:val="en-US"/>
        </w:rPr>
        <w:t>E</w:t>
      </w:r>
      <w:r w:rsidR="009538EB" w:rsidRPr="008746D9">
        <w:rPr>
          <w:lang w:val="en-US"/>
        </w:rPr>
        <w:t>ven if the extrapolation is done starting from the 4</w:t>
      </w:r>
      <w:r w:rsidR="009538EB" w:rsidRPr="008746D9">
        <w:rPr>
          <w:vertAlign w:val="superscript"/>
          <w:lang w:val="en-US"/>
        </w:rPr>
        <w:t>th</w:t>
      </w:r>
      <w:r w:rsidR="009538EB" w:rsidRPr="008746D9">
        <w:rPr>
          <w:lang w:val="en-US"/>
        </w:rPr>
        <w:t xml:space="preserve"> year, the impact of the scenario remains in the long term. </w:t>
      </w:r>
    </w:p>
    <w:p w:rsidR="009538EB" w:rsidRPr="008746D9" w:rsidRDefault="009538EB" w:rsidP="0091242F">
      <w:pPr>
        <w:pStyle w:val="Paragraphedeliste"/>
        <w:numPr>
          <w:ilvl w:val="0"/>
          <w:numId w:val="27"/>
        </w:numPr>
        <w:rPr>
          <w:lang w:val="en-US"/>
        </w:rPr>
      </w:pPr>
      <w:r w:rsidRPr="008746D9">
        <w:rPr>
          <w:lang w:val="en-US"/>
        </w:rPr>
        <w:t xml:space="preserve">Moreover, </w:t>
      </w:r>
      <w:r w:rsidRPr="008746D9">
        <w:rPr>
          <w:lang w:val="en-US"/>
        </w:rPr>
        <w:fldChar w:fldCharType="begin"/>
      </w:r>
      <w:r w:rsidRPr="008746D9">
        <w:rPr>
          <w:lang w:val="en-US"/>
        </w:rPr>
        <w:instrText xml:space="preserve"> REF _Ref508993249 \h </w:instrText>
      </w:r>
      <w:r w:rsidRPr="008746D9">
        <w:rPr>
          <w:lang w:val="en-US"/>
        </w:rPr>
      </w:r>
      <w:r w:rsidRPr="008746D9">
        <w:rPr>
          <w:lang w:val="en-US"/>
        </w:rPr>
        <w:fldChar w:fldCharType="separate"/>
      </w:r>
      <w:r w:rsidRPr="008746D9">
        <w:rPr>
          <w:lang w:val="en-US"/>
        </w:rPr>
        <w:t xml:space="preserve">Figure </w:t>
      </w:r>
      <w:r w:rsidRPr="008746D9">
        <w:rPr>
          <w:noProof/>
          <w:lang w:val="en-US"/>
        </w:rPr>
        <w:t>8</w:t>
      </w:r>
      <w:r w:rsidRPr="008746D9">
        <w:rPr>
          <w:lang w:val="en-US"/>
        </w:rPr>
        <w:fldChar w:fldCharType="end"/>
      </w:r>
      <w:r w:rsidRPr="008746D9">
        <w:rPr>
          <w:lang w:val="en-US"/>
        </w:rPr>
        <w:t xml:space="preserve"> shows proximity in the 3</w:t>
      </w:r>
      <w:r w:rsidRPr="008746D9">
        <w:rPr>
          <w:vertAlign w:val="superscript"/>
          <w:lang w:val="en-US"/>
        </w:rPr>
        <w:t>rd</w:t>
      </w:r>
      <w:r w:rsidRPr="008746D9">
        <w:rPr>
          <w:lang w:val="en-US"/>
        </w:rPr>
        <w:t xml:space="preserve"> year between baseline and adverse scenarios but spacing does occur in the long term. This is interpreted as the effect of the migration index which has a second degree impact on the default probability and is observable in the long run. </w:t>
      </w:r>
    </w:p>
    <w:p w:rsidR="0091242F" w:rsidRPr="008746D9" w:rsidRDefault="0091242F" w:rsidP="0091242F">
      <w:pPr>
        <w:pStyle w:val="Paragraphedeliste"/>
        <w:numPr>
          <w:ilvl w:val="0"/>
          <w:numId w:val="27"/>
        </w:numPr>
        <w:rPr>
          <w:lang w:val="en-US"/>
        </w:rPr>
      </w:pPr>
      <w:r w:rsidRPr="008746D9">
        <w:rPr>
          <w:lang w:val="en-US"/>
        </w:rPr>
        <w:t xml:space="preserve">The monotony of the default probability is still observed even after the deformation with the macroeconomic scenario. </w:t>
      </w:r>
      <w:r w:rsidR="00631D93" w:rsidRPr="008746D9">
        <w:rPr>
          <w:lang w:val="en-US"/>
        </w:rPr>
        <w:t xml:space="preserve">This shows a robustness of </w:t>
      </w:r>
      <w:r w:rsidRPr="008746D9">
        <w:rPr>
          <w:lang w:val="en-US"/>
        </w:rPr>
        <w:t>model</w:t>
      </w:r>
      <w:r w:rsidR="00631D93" w:rsidRPr="008746D9">
        <w:rPr>
          <w:lang w:val="en-US"/>
        </w:rPr>
        <w:t xml:space="preserve"> desirable features</w:t>
      </w:r>
      <w:r w:rsidRPr="008746D9">
        <w:rPr>
          <w:lang w:val="en-US"/>
        </w:rPr>
        <w:t xml:space="preserve">. </w:t>
      </w:r>
    </w:p>
    <w:p w:rsidR="00AD2D18" w:rsidRPr="008746D9" w:rsidRDefault="00AD2D18" w:rsidP="00AD2D18">
      <w:pPr>
        <w:rPr>
          <w:lang w:val="en-US"/>
        </w:rPr>
      </w:pPr>
      <w:r w:rsidRPr="008746D9">
        <w:rPr>
          <w:noProof/>
        </w:rPr>
        <w:drawing>
          <wp:inline distT="0" distB="0" distL="0" distR="0" wp14:anchorId="1517C5B5" wp14:editId="4C08680D">
            <wp:extent cx="5753100" cy="2400300"/>
            <wp:effectExtent l="19050" t="19050" r="19050" b="190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66" t="11905" b="7011"/>
                    <a:stretch/>
                  </pic:blipFill>
                  <pic:spPr bwMode="auto">
                    <a:xfrm>
                      <a:off x="0" y="0"/>
                      <a:ext cx="5750479" cy="23992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D2D18" w:rsidRPr="008746D9" w:rsidRDefault="00AD2D18" w:rsidP="00AD2D18">
      <w:pPr>
        <w:pStyle w:val="Lgende"/>
      </w:pPr>
      <w:bookmarkStart w:id="88" w:name="_Ref508993247"/>
      <w:r w:rsidRPr="008746D9">
        <w:t xml:space="preserve">Figure </w:t>
      </w:r>
      <w:r w:rsidRPr="008746D9">
        <w:fldChar w:fldCharType="begin"/>
      </w:r>
      <w:r w:rsidRPr="008746D9">
        <w:instrText xml:space="preserve"> SEQ Figure \* ARABIC </w:instrText>
      </w:r>
      <w:r w:rsidRPr="008746D9">
        <w:fldChar w:fldCharType="separate"/>
      </w:r>
      <w:r w:rsidR="007F5C61">
        <w:rPr>
          <w:noProof/>
        </w:rPr>
        <w:t>9</w:t>
      </w:r>
      <w:r w:rsidRPr="008746D9">
        <w:fldChar w:fldCharType="end"/>
      </w:r>
      <w:bookmarkEnd w:id="88"/>
      <w:r w:rsidRPr="008746D9">
        <w:t>: Example of TTC and Forward Looking Corporate PD term structure, rating E-.</w:t>
      </w:r>
    </w:p>
    <w:p w:rsidR="00AD2D18" w:rsidRPr="008746D9" w:rsidRDefault="00AD2D18" w:rsidP="00AD2D18">
      <w:pPr>
        <w:rPr>
          <w:noProof/>
          <w:lang w:val="en-US"/>
        </w:rPr>
      </w:pPr>
    </w:p>
    <w:p w:rsidR="00AD2D18" w:rsidRPr="008746D9" w:rsidRDefault="00AD2D18" w:rsidP="00AD2D18">
      <w:pPr>
        <w:rPr>
          <w:noProof/>
          <w:lang w:val="en-US"/>
        </w:rPr>
      </w:pPr>
      <w:r w:rsidRPr="008746D9">
        <w:rPr>
          <w:noProof/>
        </w:rPr>
        <w:drawing>
          <wp:inline distT="0" distB="0" distL="0" distR="0" wp14:anchorId="798C9682" wp14:editId="2176E6A0">
            <wp:extent cx="5767705" cy="2428875"/>
            <wp:effectExtent l="19050" t="19050" r="23495" b="285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 t="11584" r="-89" b="6367"/>
                    <a:stretch/>
                  </pic:blipFill>
                  <pic:spPr bwMode="auto">
                    <a:xfrm>
                      <a:off x="0" y="0"/>
                      <a:ext cx="5765078" cy="24277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AD2D18" w:rsidRPr="008746D9" w:rsidRDefault="00AD2D18" w:rsidP="00AD2D18">
      <w:pPr>
        <w:pStyle w:val="Lgende"/>
      </w:pPr>
      <w:bookmarkStart w:id="89" w:name="_Ref508993249"/>
      <w:r w:rsidRPr="008746D9">
        <w:t xml:space="preserve">Figure </w:t>
      </w:r>
      <w:r w:rsidRPr="008746D9">
        <w:fldChar w:fldCharType="begin"/>
      </w:r>
      <w:r w:rsidRPr="008746D9">
        <w:instrText xml:space="preserve"> SEQ Figure \* ARABIC </w:instrText>
      </w:r>
      <w:r w:rsidRPr="008746D9">
        <w:fldChar w:fldCharType="separate"/>
      </w:r>
      <w:r w:rsidR="007F5C61">
        <w:rPr>
          <w:noProof/>
        </w:rPr>
        <w:t>10</w:t>
      </w:r>
      <w:r w:rsidRPr="008746D9">
        <w:fldChar w:fldCharType="end"/>
      </w:r>
      <w:bookmarkEnd w:id="89"/>
      <w:r w:rsidRPr="008746D9">
        <w:t>: Example of TTC and Forward Looking FI PD term structure, rating C-.</w:t>
      </w:r>
    </w:p>
    <w:p w:rsidR="00AD2D18" w:rsidRPr="008746D9" w:rsidRDefault="00AD2D18" w:rsidP="00AD2D18">
      <w:pPr>
        <w:rPr>
          <w:lang w:val="en-US"/>
        </w:rPr>
      </w:pPr>
    </w:p>
    <w:p w:rsidR="00B31D26" w:rsidRPr="008746D9" w:rsidRDefault="00B31D26" w:rsidP="00B31D26">
      <w:pPr>
        <w:pStyle w:val="Titre2"/>
        <w:rPr>
          <w:lang w:val="en-US"/>
        </w:rPr>
      </w:pPr>
      <w:bookmarkStart w:id="90" w:name="_Ref508996612"/>
      <w:bookmarkStart w:id="91" w:name="_Toc532826422"/>
      <w:r w:rsidRPr="008746D9">
        <w:rPr>
          <w:lang w:val="en-US"/>
        </w:rPr>
        <w:lastRenderedPageBreak/>
        <w:t>LGD term structure</w:t>
      </w:r>
      <w:bookmarkEnd w:id="90"/>
      <w:bookmarkEnd w:id="91"/>
    </w:p>
    <w:p w:rsidR="006E570F" w:rsidRPr="008746D9" w:rsidRDefault="00D13F81" w:rsidP="003A1F4A">
      <w:pPr>
        <w:jc w:val="both"/>
        <w:rPr>
          <w:lang w:val="en-US"/>
        </w:rPr>
      </w:pPr>
      <w:r w:rsidRPr="008746D9">
        <w:rPr>
          <w:lang w:val="en-US"/>
        </w:rPr>
        <w:fldChar w:fldCharType="begin"/>
      </w:r>
      <w:r w:rsidRPr="008746D9">
        <w:rPr>
          <w:lang w:val="en-US"/>
        </w:rPr>
        <w:instrText xml:space="preserve"> REF _Ref508994147 \h </w:instrText>
      </w:r>
      <w:r w:rsidRPr="008746D9">
        <w:rPr>
          <w:lang w:val="en-US"/>
        </w:rPr>
      </w:r>
      <w:r w:rsidRPr="008746D9">
        <w:rPr>
          <w:lang w:val="en-US"/>
        </w:rPr>
        <w:fldChar w:fldCharType="separate"/>
      </w:r>
      <w:r w:rsidRPr="008746D9">
        <w:rPr>
          <w:lang w:val="en-US"/>
        </w:rPr>
        <w:t xml:space="preserve">Figure </w:t>
      </w:r>
      <w:r w:rsidRPr="008746D9">
        <w:rPr>
          <w:noProof/>
          <w:lang w:val="en-US"/>
        </w:rPr>
        <w:t>9</w:t>
      </w:r>
      <w:r w:rsidRPr="008746D9">
        <w:rPr>
          <w:lang w:val="en-US"/>
        </w:rPr>
        <w:fldChar w:fldCharType="end"/>
      </w:r>
      <w:r w:rsidRPr="008746D9">
        <w:rPr>
          <w:lang w:val="en-US"/>
        </w:rPr>
        <w:t xml:space="preserve"> shows an example of forward looking LGD. </w:t>
      </w:r>
      <w:r w:rsidR="006E570F" w:rsidRPr="008746D9">
        <w:rPr>
          <w:lang w:val="en-US"/>
        </w:rPr>
        <w:t>The impact on the LGD is similar to the dynamic of the projected default systemic index</w:t>
      </w:r>
      <w:r w:rsidRPr="008746D9">
        <w:rPr>
          <w:lang w:val="en-US"/>
        </w:rPr>
        <w:t xml:space="preserve"> (see </w:t>
      </w:r>
      <w:r w:rsidR="004C5DE8" w:rsidRPr="008746D9">
        <w:rPr>
          <w:lang w:val="en-US"/>
        </w:rPr>
        <w:fldChar w:fldCharType="begin"/>
      </w:r>
      <w:r w:rsidR="004C5DE8" w:rsidRPr="008746D9">
        <w:rPr>
          <w:lang w:val="en-US"/>
        </w:rPr>
        <w:instrText xml:space="preserve"> REF _Ref508994490 \h </w:instrText>
      </w:r>
      <w:r w:rsidR="004C5DE8" w:rsidRPr="008746D9">
        <w:rPr>
          <w:lang w:val="en-US"/>
        </w:rPr>
      </w:r>
      <w:r w:rsidR="004C5DE8" w:rsidRPr="008746D9">
        <w:rPr>
          <w:lang w:val="en-US"/>
        </w:rPr>
        <w:fldChar w:fldCharType="separate"/>
      </w:r>
      <w:r w:rsidR="004C5DE8" w:rsidRPr="008746D9">
        <w:rPr>
          <w:lang w:val="en-US"/>
        </w:rPr>
        <w:t xml:space="preserve">Figure </w:t>
      </w:r>
      <w:r w:rsidR="004C5DE8" w:rsidRPr="008746D9">
        <w:rPr>
          <w:noProof/>
          <w:lang w:val="en-US"/>
        </w:rPr>
        <w:t>10</w:t>
      </w:r>
      <w:r w:rsidR="004C5DE8" w:rsidRPr="008746D9">
        <w:rPr>
          <w:lang w:val="en-US"/>
        </w:rPr>
        <w:fldChar w:fldCharType="end"/>
      </w:r>
      <w:r w:rsidR="004C5DE8" w:rsidRPr="008746D9">
        <w:rPr>
          <w:lang w:val="en-US"/>
        </w:rPr>
        <w:t>)</w:t>
      </w:r>
      <w:r w:rsidR="00F15D04" w:rsidRPr="008746D9">
        <w:rPr>
          <w:lang w:val="en-US"/>
        </w:rPr>
        <w:t xml:space="preserve">. The extrapolation is immediate to the TTC level. </w:t>
      </w:r>
    </w:p>
    <w:p w:rsidR="00C2348B" w:rsidRPr="008746D9" w:rsidRDefault="00C2348B" w:rsidP="00D13F81">
      <w:pPr>
        <w:keepNext/>
        <w:jc w:val="center"/>
        <w:rPr>
          <w:lang w:val="en-US"/>
        </w:rPr>
      </w:pPr>
      <w:r w:rsidRPr="008746D9">
        <w:rPr>
          <w:noProof/>
        </w:rPr>
        <w:drawing>
          <wp:inline distT="0" distB="0" distL="0" distR="0" wp14:anchorId="697A4317" wp14:editId="126CC7B0">
            <wp:extent cx="4584700" cy="27559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rsidR="00B31D26" w:rsidRPr="008746D9" w:rsidRDefault="00C2348B" w:rsidP="00C2348B">
      <w:pPr>
        <w:pStyle w:val="Lgende"/>
      </w:pPr>
      <w:bookmarkStart w:id="92" w:name="_Ref508994147"/>
      <w:r w:rsidRPr="008746D9">
        <w:t xml:space="preserve">Figure </w:t>
      </w:r>
      <w:r w:rsidRPr="008746D9">
        <w:fldChar w:fldCharType="begin"/>
      </w:r>
      <w:r w:rsidRPr="008746D9">
        <w:instrText xml:space="preserve"> SEQ Figure \* ARABIC </w:instrText>
      </w:r>
      <w:r w:rsidRPr="008746D9">
        <w:fldChar w:fldCharType="separate"/>
      </w:r>
      <w:r w:rsidR="007F5C61">
        <w:rPr>
          <w:noProof/>
        </w:rPr>
        <w:t>11</w:t>
      </w:r>
      <w:r w:rsidRPr="008746D9">
        <w:fldChar w:fldCharType="end"/>
      </w:r>
      <w:bookmarkEnd w:id="92"/>
      <w:r w:rsidRPr="008746D9">
        <w:t xml:space="preserve">: Example of Forward looking LGD corporate unsecured result. Segment (Zone 3, CA&lt;300M, </w:t>
      </w:r>
      <w:proofErr w:type="spellStart"/>
      <w:r w:rsidRPr="008746D9">
        <w:t>Filiere</w:t>
      </w:r>
      <w:proofErr w:type="spellEnd"/>
      <w:r w:rsidRPr="008746D9">
        <w:t xml:space="preserve"> Other)</w:t>
      </w:r>
    </w:p>
    <w:p w:rsidR="00D13F81" w:rsidRPr="008746D9" w:rsidRDefault="00D13F81" w:rsidP="00D13F81">
      <w:pPr>
        <w:keepNext/>
        <w:spacing w:after="0" w:line="240" w:lineRule="auto"/>
        <w:jc w:val="center"/>
        <w:rPr>
          <w:lang w:val="en-US"/>
        </w:rPr>
      </w:pPr>
      <w:r w:rsidRPr="008746D9">
        <w:rPr>
          <w:noProof/>
        </w:rPr>
        <w:drawing>
          <wp:inline distT="0" distB="0" distL="0" distR="0" wp14:anchorId="723567DA" wp14:editId="05DE09E3">
            <wp:extent cx="4584700" cy="27559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rsidR="00D13F81" w:rsidRPr="008746D9" w:rsidRDefault="00D13F81" w:rsidP="00D13F81">
      <w:pPr>
        <w:pStyle w:val="Lgende"/>
      </w:pPr>
      <w:bookmarkStart w:id="93" w:name="_Ref508994490"/>
      <w:r w:rsidRPr="008746D9">
        <w:t xml:space="preserve">Figure </w:t>
      </w:r>
      <w:r w:rsidRPr="008746D9">
        <w:fldChar w:fldCharType="begin"/>
      </w:r>
      <w:r w:rsidRPr="008746D9">
        <w:instrText xml:space="preserve"> SEQ Figure \* ARABIC </w:instrText>
      </w:r>
      <w:r w:rsidRPr="008746D9">
        <w:fldChar w:fldCharType="separate"/>
      </w:r>
      <w:r w:rsidR="007F5C61">
        <w:rPr>
          <w:noProof/>
        </w:rPr>
        <w:t>12</w:t>
      </w:r>
      <w:r w:rsidRPr="008746D9">
        <w:fldChar w:fldCharType="end"/>
      </w:r>
      <w:bookmarkEnd w:id="93"/>
      <w:r w:rsidRPr="008746D9">
        <w:t>: Default systemic index forward looking projection</w:t>
      </w:r>
    </w:p>
    <w:p w:rsidR="00350303" w:rsidRPr="008746D9" w:rsidRDefault="00350303" w:rsidP="00D13F81">
      <w:pPr>
        <w:spacing w:after="0" w:line="240" w:lineRule="auto"/>
        <w:jc w:val="center"/>
        <w:rPr>
          <w:lang w:val="en-US"/>
        </w:rPr>
      </w:pPr>
      <w:r w:rsidRPr="008746D9">
        <w:rPr>
          <w:lang w:val="en-US"/>
        </w:rPr>
        <w:br w:type="page"/>
      </w:r>
    </w:p>
    <w:p w:rsidR="005749D4" w:rsidRPr="008746D9" w:rsidRDefault="00010830" w:rsidP="00010830">
      <w:pPr>
        <w:pStyle w:val="Titre1"/>
        <w:rPr>
          <w:lang w:val="en-US"/>
        </w:rPr>
      </w:pPr>
      <w:bookmarkStart w:id="94" w:name="_Toc532826423"/>
      <w:r w:rsidRPr="008746D9">
        <w:rPr>
          <w:lang w:val="en-US"/>
        </w:rPr>
        <w:lastRenderedPageBreak/>
        <w:t>Multi</w:t>
      </w:r>
      <w:r w:rsidR="008F4563" w:rsidRPr="008746D9">
        <w:rPr>
          <w:lang w:val="en-US"/>
        </w:rPr>
        <w:t>ple s</w:t>
      </w:r>
      <w:r w:rsidRPr="008746D9">
        <w:rPr>
          <w:lang w:val="en-US"/>
        </w:rPr>
        <w:t>cenario</w:t>
      </w:r>
      <w:r w:rsidR="008F4563" w:rsidRPr="008746D9">
        <w:rPr>
          <w:lang w:val="en-US"/>
        </w:rPr>
        <w:t>s calculation</w:t>
      </w:r>
      <w:bookmarkEnd w:id="94"/>
    </w:p>
    <w:p w:rsidR="00370099" w:rsidRDefault="00010830" w:rsidP="003A1F4A">
      <w:pPr>
        <w:jc w:val="both"/>
        <w:rPr>
          <w:u w:val="single"/>
          <w:lang w:val="en-US"/>
        </w:rPr>
      </w:pPr>
      <w:r w:rsidRPr="008746D9">
        <w:rPr>
          <w:lang w:val="en-US"/>
        </w:rPr>
        <w:t>IFRS 9 standards require a multiple scenario calculation in order to correctly measure the convexity effect in the expected credit l</w:t>
      </w:r>
      <w:r w:rsidR="001B0FD2" w:rsidRPr="008746D9">
        <w:rPr>
          <w:lang w:val="en-US"/>
        </w:rPr>
        <w:t xml:space="preserve">oss. </w:t>
      </w:r>
      <w:r w:rsidR="00370099">
        <w:rPr>
          <w:lang w:val="en-US"/>
        </w:rPr>
        <w:t>4</w:t>
      </w:r>
      <w:r w:rsidR="001B0FD2" w:rsidRPr="008746D9">
        <w:rPr>
          <w:lang w:val="en-US"/>
        </w:rPr>
        <w:t xml:space="preserve"> scenarios are projected </w:t>
      </w:r>
      <w:r w:rsidR="001B0FD2" w:rsidRPr="008746D9">
        <w:rPr>
          <w:u w:val="single"/>
          <w:lang w:val="en-US"/>
        </w:rPr>
        <w:t xml:space="preserve">according to the group </w:t>
      </w:r>
      <w:r w:rsidR="003115E9" w:rsidRPr="008746D9">
        <w:rPr>
          <w:u w:val="single"/>
          <w:lang w:val="en-US"/>
        </w:rPr>
        <w:t>methodology requirements</w:t>
      </w:r>
      <w:r w:rsidR="00370099">
        <w:rPr>
          <w:u w:val="single"/>
          <w:lang w:val="en-US"/>
        </w:rPr>
        <w:t xml:space="preserve"> (Baseline, Adverse, </w:t>
      </w:r>
      <w:proofErr w:type="gramStart"/>
      <w:r w:rsidR="00370099">
        <w:rPr>
          <w:u w:val="single"/>
          <w:lang w:val="en-US"/>
        </w:rPr>
        <w:t>Favorable</w:t>
      </w:r>
      <w:proofErr w:type="gramEnd"/>
      <w:r w:rsidR="00370099">
        <w:rPr>
          <w:u w:val="single"/>
          <w:lang w:val="en-US"/>
        </w:rPr>
        <w:t xml:space="preserve"> and stress </w:t>
      </w:r>
      <w:proofErr w:type="spellStart"/>
      <w:r w:rsidR="00370099">
        <w:rPr>
          <w:u w:val="single"/>
          <w:lang w:val="en-US"/>
        </w:rPr>
        <w:t>budgetaire</w:t>
      </w:r>
      <w:proofErr w:type="spellEnd"/>
      <w:r w:rsidR="00370099">
        <w:rPr>
          <w:u w:val="single"/>
          <w:lang w:val="en-US"/>
        </w:rPr>
        <w:t xml:space="preserve">). </w:t>
      </w:r>
    </w:p>
    <w:p w:rsidR="00010830" w:rsidRPr="00370099" w:rsidRDefault="00370099" w:rsidP="003A1F4A">
      <w:pPr>
        <w:jc w:val="both"/>
        <w:rPr>
          <w:lang w:val="en-US"/>
        </w:rPr>
      </w:pPr>
      <w:r w:rsidRPr="006D7ED2">
        <w:rPr>
          <w:lang w:val="en-US"/>
        </w:rPr>
        <w:t>CASA</w:t>
      </w:r>
      <w:r>
        <w:rPr>
          <w:lang w:val="en-US"/>
        </w:rPr>
        <w:t xml:space="preserve"> ECO delivers the projection of macroeconomic variables. They are transformed to a projection on the</w:t>
      </w:r>
      <w:r w:rsidRPr="008746D9">
        <w:rPr>
          <w:lang w:val="en-US"/>
        </w:rPr>
        <w:t xml:space="preserve"> systemic variable couple </w:t>
      </w:r>
      <m:oMath>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D</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M</m:t>
                </m:r>
              </m:sup>
            </m:sSup>
          </m:e>
        </m:d>
      </m:oMath>
      <w:r>
        <w:rPr>
          <w:lang w:val="en-US"/>
        </w:rPr>
        <w:t xml:space="preserve"> through the Projection Model. </w:t>
      </w:r>
    </w:p>
    <w:p w:rsidR="00EB7560" w:rsidRPr="008746D9" w:rsidRDefault="00BE4ACE" w:rsidP="003A1F4A">
      <w:pPr>
        <w:jc w:val="both"/>
        <w:rPr>
          <w:rFonts w:eastAsiaTheme="minorEastAsia"/>
          <w:lang w:val="en-US"/>
        </w:rPr>
      </w:pPr>
      <w:r w:rsidRPr="008746D9">
        <w:rPr>
          <w:rFonts w:eastAsiaTheme="minorEastAsia"/>
          <w:lang w:val="en-US"/>
        </w:rPr>
        <w:t xml:space="preserve">The used default probability is the </w:t>
      </w:r>
      <w:r w:rsidR="00370099">
        <w:rPr>
          <w:rFonts w:eastAsiaTheme="minorEastAsia"/>
          <w:lang w:val="en-US"/>
        </w:rPr>
        <w:t xml:space="preserve">weighted </w:t>
      </w:r>
      <w:r w:rsidRPr="008746D9">
        <w:rPr>
          <w:rFonts w:eastAsiaTheme="minorEastAsia"/>
          <w:lang w:val="en-US"/>
        </w:rPr>
        <w:t xml:space="preserve">average default probability over each scenario. </w:t>
      </w:r>
    </w:p>
    <w:p w:rsidR="00BE4ACE" w:rsidRDefault="00BE4ACE" w:rsidP="003A1F4A">
      <w:pPr>
        <w:jc w:val="both"/>
        <w:rPr>
          <w:rFonts w:eastAsiaTheme="minorEastAsia"/>
          <w:lang w:val="en-US"/>
        </w:rPr>
      </w:pPr>
      <w:r w:rsidRPr="008746D9">
        <w:rPr>
          <w:rFonts w:eastAsiaTheme="minorEastAsia"/>
          <w:lang w:val="en-US"/>
        </w:rPr>
        <w:t xml:space="preserve">The used LGD is the </w:t>
      </w:r>
      <w:r w:rsidR="00370099">
        <w:rPr>
          <w:rFonts w:eastAsiaTheme="minorEastAsia"/>
          <w:lang w:val="en-US"/>
        </w:rPr>
        <w:t xml:space="preserve">weighted </w:t>
      </w:r>
      <w:r w:rsidRPr="008746D9">
        <w:rPr>
          <w:rFonts w:eastAsiaTheme="minorEastAsia"/>
          <w:lang w:val="en-US"/>
        </w:rPr>
        <w:t xml:space="preserve">average LGD over each scenario. </w:t>
      </w:r>
    </w:p>
    <w:p w:rsidR="00370099" w:rsidRPr="008746D9" w:rsidRDefault="00370099" w:rsidP="003A1F4A">
      <w:pPr>
        <w:jc w:val="both"/>
        <w:rPr>
          <w:rFonts w:eastAsiaTheme="minorEastAsia"/>
          <w:lang w:val="en-US"/>
        </w:rPr>
      </w:pPr>
      <w:r>
        <w:rPr>
          <w:rFonts w:eastAsiaTheme="minorEastAsia"/>
          <w:lang w:val="en-US"/>
        </w:rPr>
        <w:t xml:space="preserve">Weights are given by CASA ECO for each macroeconomic scenario. </w:t>
      </w:r>
    </w:p>
    <w:p w:rsidR="003153B0" w:rsidRPr="008746D9" w:rsidRDefault="003153B0" w:rsidP="003A1F4A">
      <w:pPr>
        <w:spacing w:after="0" w:line="240" w:lineRule="auto"/>
        <w:jc w:val="both"/>
        <w:rPr>
          <w:rFonts w:eastAsiaTheme="minorEastAsia"/>
          <w:lang w:val="en-US"/>
        </w:rPr>
      </w:pPr>
      <w:r w:rsidRPr="008746D9">
        <w:rPr>
          <w:rFonts w:eastAsiaTheme="minorEastAsia"/>
          <w:lang w:val="en-US"/>
        </w:rPr>
        <w:br w:type="page"/>
      </w:r>
    </w:p>
    <w:bookmarkStart w:id="95" w:name="_Toc532826424" w:displacedByCustomXml="next"/>
    <w:sdt>
      <w:sdtPr>
        <w:rPr>
          <w:rFonts w:ascii="Arial" w:hAnsi="Arial" w:cs="Times New Roman"/>
          <w:b w:val="0"/>
          <w:bCs w:val="0"/>
          <w:color w:val="auto"/>
          <w:kern w:val="0"/>
          <w:sz w:val="20"/>
          <w:szCs w:val="22"/>
          <w:lang w:val="en-US"/>
        </w:rPr>
        <w:id w:val="1236824061"/>
        <w:docPartObj>
          <w:docPartGallery w:val="Bibliographies"/>
          <w:docPartUnique/>
        </w:docPartObj>
      </w:sdtPr>
      <w:sdtContent>
        <w:p w:rsidR="003153B0" w:rsidRPr="008746D9" w:rsidRDefault="003153B0">
          <w:pPr>
            <w:pStyle w:val="Titre1"/>
            <w:rPr>
              <w:lang w:val="en-US"/>
            </w:rPr>
          </w:pPr>
          <w:r w:rsidRPr="008746D9">
            <w:rPr>
              <w:lang w:val="en-US"/>
            </w:rPr>
            <w:t>Bibliography</w:t>
          </w:r>
          <w:bookmarkEnd w:id="95"/>
        </w:p>
        <w:sdt>
          <w:sdtPr>
            <w:rPr>
              <w:lang w:val="en-US"/>
            </w:rPr>
            <w:id w:val="111145805"/>
            <w:bibliography/>
          </w:sdtPr>
          <w:sdtContent>
            <w:p w:rsidR="009538EB" w:rsidRPr="008746D9" w:rsidRDefault="003153B0" w:rsidP="00EB7560">
              <w:pPr>
                <w:rPr>
                  <w:rFonts w:ascii="Calibri" w:hAnsi="Calibri"/>
                  <w:noProof/>
                  <w:szCs w:val="20"/>
                  <w:lang w:val="en-US"/>
                </w:rPr>
              </w:pPr>
              <w:r w:rsidRPr="008746D9">
                <w:rPr>
                  <w:lang w:val="en-US"/>
                </w:rPr>
                <w:fldChar w:fldCharType="begin"/>
              </w:r>
              <w:r w:rsidRPr="008746D9">
                <w:rPr>
                  <w:lang w:val="en-US"/>
                </w:rPr>
                <w:instrText xml:space="preserve"> BIBLIOGRAPHY </w:instrText>
              </w:r>
              <w:r w:rsidRPr="008746D9">
                <w:rPr>
                  <w:lang w:val="en-US"/>
                </w:rPr>
                <w:fldChar w:fldCharType="separate"/>
              </w:r>
              <w:bookmarkStart w:id="96" w:name="_Ref506908453"/>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8"/>
                <w:gridCol w:w="8864"/>
              </w:tblGrid>
              <w:tr w:rsidR="009538EB" w:rsidRPr="006E5B0B">
                <w:trPr>
                  <w:tblCellSpacing w:w="15" w:type="dxa"/>
                </w:trPr>
                <w:tc>
                  <w:tcPr>
                    <w:tcW w:w="50" w:type="pct"/>
                    <w:hideMark/>
                  </w:tcPr>
                  <w:p w:rsidR="009538EB" w:rsidRPr="008746D9" w:rsidRDefault="009538EB">
                    <w:pPr>
                      <w:pStyle w:val="Bibliographie"/>
                      <w:rPr>
                        <w:rFonts w:eastAsiaTheme="minorEastAsia"/>
                        <w:noProof/>
                        <w:lang w:val="en-US"/>
                      </w:rPr>
                    </w:pPr>
                    <w:r w:rsidRPr="008746D9">
                      <w:rPr>
                        <w:noProof/>
                        <w:lang w:val="en-US"/>
                      </w:rPr>
                      <w:t xml:space="preserve">[1] </w:t>
                    </w:r>
                  </w:p>
                </w:tc>
                <w:tc>
                  <w:tcPr>
                    <w:tcW w:w="0" w:type="auto"/>
                    <w:hideMark/>
                  </w:tcPr>
                  <w:p w:rsidR="009538EB" w:rsidRPr="008746D9" w:rsidRDefault="009538EB">
                    <w:pPr>
                      <w:pStyle w:val="Bibliographie"/>
                      <w:rPr>
                        <w:rFonts w:eastAsiaTheme="minorEastAsia"/>
                        <w:noProof/>
                        <w:lang w:val="en-US"/>
                      </w:rPr>
                    </w:pPr>
                    <w:r w:rsidRPr="008746D9">
                      <w:rPr>
                        <w:noProof/>
                        <w:lang w:val="en-US"/>
                      </w:rPr>
                      <w:t xml:space="preserve">W. V. G. C. T. V. G. D. M. A. B. B. KOEN BERTELOOT, "A Novel Credit Rating Migration Modeling Approach Using Macroeconomic Indicators," </w:t>
                    </w:r>
                    <w:r w:rsidRPr="008746D9">
                      <w:rPr>
                        <w:i/>
                        <w:iCs/>
                        <w:noProof/>
                        <w:lang w:val="en-US"/>
                      </w:rPr>
                      <w:t xml:space="preserve">Journal of Forecasting, </w:t>
                    </w:r>
                    <w:r w:rsidRPr="008746D9">
                      <w:rPr>
                        <w:noProof/>
                        <w:lang w:val="en-US"/>
                      </w:rPr>
                      <w:t xml:space="preserve">pp. 654-672, 2013. </w:t>
                    </w:r>
                  </w:p>
                </w:tc>
              </w:tr>
              <w:tr w:rsidR="009538EB" w:rsidRPr="008746D9">
                <w:trPr>
                  <w:tblCellSpacing w:w="15" w:type="dxa"/>
                </w:trPr>
                <w:tc>
                  <w:tcPr>
                    <w:tcW w:w="50" w:type="pct"/>
                    <w:hideMark/>
                  </w:tcPr>
                  <w:p w:rsidR="009538EB" w:rsidRPr="008746D9" w:rsidRDefault="009538EB">
                    <w:pPr>
                      <w:pStyle w:val="Bibliographie"/>
                      <w:rPr>
                        <w:rFonts w:eastAsiaTheme="minorEastAsia"/>
                        <w:noProof/>
                        <w:lang w:val="en-US"/>
                      </w:rPr>
                    </w:pPr>
                    <w:r w:rsidRPr="008746D9">
                      <w:rPr>
                        <w:noProof/>
                        <w:lang w:val="en-US"/>
                      </w:rPr>
                      <w:t xml:space="preserve">[2] </w:t>
                    </w:r>
                  </w:p>
                </w:tc>
                <w:tc>
                  <w:tcPr>
                    <w:tcW w:w="0" w:type="auto"/>
                    <w:hideMark/>
                  </w:tcPr>
                  <w:p w:rsidR="009538EB" w:rsidRPr="0020512B" w:rsidRDefault="009538EB">
                    <w:pPr>
                      <w:pStyle w:val="Bibliographie"/>
                      <w:rPr>
                        <w:rFonts w:eastAsiaTheme="minorEastAsia"/>
                        <w:noProof/>
                      </w:rPr>
                    </w:pPr>
                    <w:r w:rsidRPr="0020512B">
                      <w:rPr>
                        <w:noProof/>
                      </w:rPr>
                      <w:t>N. D. V. M. D. M. Olivier de Bandt, "Stress-testing banks’ corporate credit portfolio," Direction des Études - SGACP - Débats économiques et financiers N°2, 2013.</w:t>
                    </w:r>
                  </w:p>
                </w:tc>
              </w:tr>
              <w:tr w:rsidR="009538EB" w:rsidRPr="006E5B0B">
                <w:trPr>
                  <w:tblCellSpacing w:w="15" w:type="dxa"/>
                </w:trPr>
                <w:tc>
                  <w:tcPr>
                    <w:tcW w:w="50" w:type="pct"/>
                    <w:hideMark/>
                  </w:tcPr>
                  <w:p w:rsidR="009538EB" w:rsidRPr="008746D9" w:rsidRDefault="009538EB">
                    <w:pPr>
                      <w:pStyle w:val="Bibliographie"/>
                      <w:rPr>
                        <w:rFonts w:eastAsiaTheme="minorEastAsia"/>
                        <w:noProof/>
                        <w:lang w:val="en-US"/>
                      </w:rPr>
                    </w:pPr>
                    <w:r w:rsidRPr="008746D9">
                      <w:rPr>
                        <w:noProof/>
                        <w:lang w:val="en-US"/>
                      </w:rPr>
                      <w:t xml:space="preserve">[3] </w:t>
                    </w:r>
                  </w:p>
                </w:tc>
                <w:tc>
                  <w:tcPr>
                    <w:tcW w:w="0" w:type="auto"/>
                    <w:hideMark/>
                  </w:tcPr>
                  <w:p w:rsidR="009538EB" w:rsidRPr="008746D9" w:rsidRDefault="009538EB">
                    <w:pPr>
                      <w:pStyle w:val="Bibliographie"/>
                      <w:rPr>
                        <w:rFonts w:eastAsiaTheme="minorEastAsia"/>
                        <w:noProof/>
                        <w:lang w:val="en-US"/>
                      </w:rPr>
                    </w:pPr>
                    <w:r w:rsidRPr="008746D9">
                      <w:rPr>
                        <w:noProof/>
                        <w:lang w:val="en-US"/>
                      </w:rPr>
                      <w:t xml:space="preserve">R. Violi, "Credit Ratings Transition in Structured Finance," </w:t>
                    </w:r>
                    <w:r w:rsidRPr="008746D9">
                      <w:rPr>
                        <w:i/>
                        <w:iCs/>
                        <w:noProof/>
                        <w:lang w:val="en-US"/>
                      </w:rPr>
                      <w:t xml:space="preserve">Journal of Financial Transformation, No. 22, June 2008, </w:t>
                    </w:r>
                    <w:r w:rsidRPr="008746D9">
                      <w:rPr>
                        <w:noProof/>
                        <w:lang w:val="en-US"/>
                      </w:rPr>
                      <w:t xml:space="preserve">2007. </w:t>
                    </w:r>
                  </w:p>
                </w:tc>
              </w:tr>
              <w:tr w:rsidR="009538EB" w:rsidRPr="006E5B0B">
                <w:trPr>
                  <w:tblCellSpacing w:w="15" w:type="dxa"/>
                </w:trPr>
                <w:tc>
                  <w:tcPr>
                    <w:tcW w:w="50" w:type="pct"/>
                    <w:hideMark/>
                  </w:tcPr>
                  <w:p w:rsidR="009538EB" w:rsidRPr="008746D9" w:rsidRDefault="009538EB">
                    <w:pPr>
                      <w:pStyle w:val="Bibliographie"/>
                      <w:rPr>
                        <w:rFonts w:eastAsiaTheme="minorEastAsia"/>
                        <w:noProof/>
                        <w:lang w:val="en-US"/>
                      </w:rPr>
                    </w:pPr>
                    <w:r w:rsidRPr="008746D9">
                      <w:rPr>
                        <w:noProof/>
                        <w:lang w:val="en-US"/>
                      </w:rPr>
                      <w:t xml:space="preserve">[4] </w:t>
                    </w:r>
                  </w:p>
                </w:tc>
                <w:tc>
                  <w:tcPr>
                    <w:tcW w:w="0" w:type="auto"/>
                    <w:hideMark/>
                  </w:tcPr>
                  <w:p w:rsidR="009538EB" w:rsidRPr="008746D9" w:rsidRDefault="009538EB">
                    <w:pPr>
                      <w:pStyle w:val="Bibliographie"/>
                      <w:rPr>
                        <w:rFonts w:eastAsiaTheme="minorEastAsia"/>
                        <w:noProof/>
                        <w:lang w:val="en-US"/>
                      </w:rPr>
                    </w:pPr>
                    <w:r w:rsidRPr="008746D9">
                      <w:rPr>
                        <w:noProof/>
                        <w:lang w:val="en-US"/>
                      </w:rPr>
                      <w:t xml:space="preserve">T. S. Yusuf Jafry, "Metrics for Comparing Credit Migration Matrices," </w:t>
                    </w:r>
                    <w:r w:rsidRPr="008746D9">
                      <w:rPr>
                        <w:i/>
                        <w:iCs/>
                        <w:noProof/>
                        <w:lang w:val="en-US"/>
                      </w:rPr>
                      <w:t xml:space="preserve">Wharton Financial Institutions Center Working Paper No. 03-09, </w:t>
                    </w:r>
                    <w:r w:rsidRPr="008746D9">
                      <w:rPr>
                        <w:noProof/>
                        <w:lang w:val="en-US"/>
                      </w:rPr>
                      <w:t xml:space="preserve">2003. </w:t>
                    </w:r>
                  </w:p>
                </w:tc>
              </w:tr>
              <w:tr w:rsidR="009538EB" w:rsidRPr="006E5B0B">
                <w:trPr>
                  <w:tblCellSpacing w:w="15" w:type="dxa"/>
                </w:trPr>
                <w:tc>
                  <w:tcPr>
                    <w:tcW w:w="50" w:type="pct"/>
                    <w:hideMark/>
                  </w:tcPr>
                  <w:p w:rsidR="009538EB" w:rsidRPr="008746D9" w:rsidRDefault="009538EB">
                    <w:pPr>
                      <w:pStyle w:val="Bibliographie"/>
                      <w:rPr>
                        <w:rFonts w:eastAsiaTheme="minorEastAsia"/>
                        <w:noProof/>
                        <w:lang w:val="en-US"/>
                      </w:rPr>
                    </w:pPr>
                    <w:r w:rsidRPr="008746D9">
                      <w:rPr>
                        <w:noProof/>
                        <w:lang w:val="en-US"/>
                      </w:rPr>
                      <w:t xml:space="preserve">[5] </w:t>
                    </w:r>
                  </w:p>
                </w:tc>
                <w:tc>
                  <w:tcPr>
                    <w:tcW w:w="0" w:type="auto"/>
                    <w:hideMark/>
                  </w:tcPr>
                  <w:p w:rsidR="009538EB" w:rsidRPr="008746D9" w:rsidRDefault="009538EB">
                    <w:pPr>
                      <w:pStyle w:val="Bibliographie"/>
                      <w:rPr>
                        <w:rFonts w:eastAsiaTheme="minorEastAsia"/>
                        <w:noProof/>
                        <w:lang w:val="en-US"/>
                      </w:rPr>
                    </w:pPr>
                    <w:r w:rsidRPr="008746D9">
                      <w:rPr>
                        <w:noProof/>
                        <w:lang w:val="en-US"/>
                      </w:rPr>
                      <w:t xml:space="preserve">T. S. Yusuf Jafry, "Measurement, estimation and comparison of credit migration matrices," </w:t>
                    </w:r>
                    <w:r w:rsidRPr="008746D9">
                      <w:rPr>
                        <w:i/>
                        <w:iCs/>
                        <w:noProof/>
                        <w:lang w:val="en-US"/>
                      </w:rPr>
                      <w:t xml:space="preserve">Journal of Banking &amp; Finance, </w:t>
                    </w:r>
                    <w:r w:rsidRPr="008746D9">
                      <w:rPr>
                        <w:noProof/>
                        <w:lang w:val="en-US"/>
                      </w:rPr>
                      <w:t xml:space="preserve">pp. 2603-2639, 2004. </w:t>
                    </w:r>
                  </w:p>
                </w:tc>
              </w:tr>
              <w:tr w:rsidR="009538EB" w:rsidRPr="006E5B0B">
                <w:trPr>
                  <w:tblCellSpacing w:w="15" w:type="dxa"/>
                </w:trPr>
                <w:tc>
                  <w:tcPr>
                    <w:tcW w:w="50" w:type="pct"/>
                    <w:hideMark/>
                  </w:tcPr>
                  <w:p w:rsidR="009538EB" w:rsidRPr="008746D9" w:rsidRDefault="009538EB">
                    <w:pPr>
                      <w:pStyle w:val="Bibliographie"/>
                      <w:rPr>
                        <w:rFonts w:eastAsiaTheme="minorEastAsia"/>
                        <w:noProof/>
                        <w:lang w:val="en-US"/>
                      </w:rPr>
                    </w:pPr>
                    <w:r w:rsidRPr="008746D9">
                      <w:rPr>
                        <w:noProof/>
                        <w:lang w:val="en-US"/>
                      </w:rPr>
                      <w:t xml:space="preserve">[6] </w:t>
                    </w:r>
                  </w:p>
                </w:tc>
                <w:tc>
                  <w:tcPr>
                    <w:tcW w:w="0" w:type="auto"/>
                    <w:hideMark/>
                  </w:tcPr>
                  <w:p w:rsidR="009538EB" w:rsidRPr="008746D9" w:rsidRDefault="009538EB">
                    <w:pPr>
                      <w:pStyle w:val="Bibliographie"/>
                      <w:rPr>
                        <w:rFonts w:eastAsiaTheme="minorEastAsia"/>
                        <w:noProof/>
                        <w:lang w:val="en-US"/>
                      </w:rPr>
                    </w:pPr>
                    <w:r w:rsidRPr="008746D9">
                      <w:rPr>
                        <w:noProof/>
                        <w:lang w:val="en-US"/>
                      </w:rPr>
                      <w:t>Basel Committee on Banking Supervision , "An Explanatory Note on the Basel II IRB Risk Weight Functions," 2005.</w:t>
                    </w:r>
                  </w:p>
                </w:tc>
              </w:tr>
            </w:tbl>
            <w:p w:rsidR="009538EB" w:rsidRPr="008746D9" w:rsidRDefault="009538EB">
              <w:pPr>
                <w:rPr>
                  <w:noProof/>
                  <w:lang w:val="en-US"/>
                </w:rPr>
              </w:pPr>
            </w:p>
            <w:bookmarkEnd w:id="96"/>
            <w:p w:rsidR="00703B21" w:rsidRPr="008746D9" w:rsidRDefault="003153B0" w:rsidP="00EB7560">
              <w:pPr>
                <w:rPr>
                  <w:lang w:val="en-US"/>
                </w:rPr>
              </w:pPr>
              <w:r w:rsidRPr="008746D9">
                <w:rPr>
                  <w:b/>
                  <w:bCs/>
                  <w:noProof/>
                  <w:lang w:val="en-US"/>
                </w:rPr>
                <w:fldChar w:fldCharType="end"/>
              </w:r>
            </w:p>
          </w:sdtContent>
        </w:sdt>
      </w:sdtContent>
    </w:sdt>
    <w:sectPr w:rsidR="00703B21" w:rsidRPr="008746D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5B0B" w:rsidRDefault="006E5B0B" w:rsidP="006C68ED">
      <w:pPr>
        <w:spacing w:after="0" w:line="240" w:lineRule="auto"/>
      </w:pPr>
      <w:r>
        <w:separator/>
      </w:r>
    </w:p>
    <w:p w:rsidR="006E5B0B" w:rsidRDefault="006E5B0B"/>
    <w:p w:rsidR="006E5B0B" w:rsidRDefault="006E5B0B" w:rsidP="001F490C"/>
  </w:endnote>
  <w:endnote w:type="continuationSeparator" w:id="0">
    <w:p w:rsidR="006E5B0B" w:rsidRDefault="006E5B0B" w:rsidP="006C68ED">
      <w:pPr>
        <w:spacing w:after="0" w:line="240" w:lineRule="auto"/>
      </w:pPr>
      <w:r>
        <w:continuationSeparator/>
      </w:r>
    </w:p>
    <w:p w:rsidR="006E5B0B" w:rsidRDefault="006E5B0B"/>
    <w:p w:rsidR="006E5B0B" w:rsidRDefault="006E5B0B" w:rsidP="001F49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Bold">
    <w:panose1 w:val="00000000000000000000"/>
    <w:charset w:val="00"/>
    <w:family w:val="swiss"/>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B0B" w:rsidRDefault="006E5B0B" w:rsidP="00F9353E">
    <w:pPr>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rsidR="006E5B0B" w:rsidRDefault="006E5B0B" w:rsidP="00E077F0">
    <w:pP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B0B" w:rsidRPr="001760C4" w:rsidRDefault="006E5B0B" w:rsidP="00E54747">
    <w:pPr>
      <w:jc w:val="center"/>
      <w:rPr>
        <w:bCs/>
      </w:rPr>
    </w:pPr>
    <w:proofErr w:type="spellStart"/>
    <w:r>
      <w:rPr>
        <w:bCs/>
      </w:rPr>
      <w:t>Internal</w:t>
    </w:r>
    <w:proofErr w:type="spellEnd"/>
    <w:r>
      <w:rPr>
        <w:bCs/>
      </w:rPr>
      <w:t xml:space="preserve"> Usage</w:t>
    </w:r>
  </w:p>
  <w:p w:rsidR="006E5B0B" w:rsidRDefault="006E5B0B" w:rsidP="00E077F0">
    <w:pPr>
      <w:ind w:right="360"/>
    </w:pPr>
    <w:r>
      <w:rPr>
        <w:noProof/>
        <w:color w:val="808080"/>
      </w:rPr>
      <mc:AlternateContent>
        <mc:Choice Requires="wps">
          <w:drawing>
            <wp:anchor distT="0" distB="0" distL="114300" distR="114300" simplePos="0" relativeHeight="251656704" behindDoc="0" locked="0" layoutInCell="1" allowOverlap="1" wp14:anchorId="1C337F1E" wp14:editId="7EA05393">
              <wp:simplePos x="0" y="0"/>
              <wp:positionH relativeFrom="column">
                <wp:posOffset>0</wp:posOffset>
              </wp:positionH>
              <wp:positionV relativeFrom="paragraph">
                <wp:posOffset>-17145</wp:posOffset>
              </wp:positionV>
              <wp:extent cx="5756275" cy="0"/>
              <wp:effectExtent l="9525" t="11430" r="6350" b="7620"/>
              <wp:wrapNone/>
              <wp:docPr id="4"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56275" cy="0"/>
                      </a:xfrm>
                      <a:prstGeom prst="line">
                        <a:avLst/>
                      </a:prstGeom>
                      <a:noFill/>
                      <a:ln w="635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4"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5pt" to="453.2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" strokecolor="gray" strokeweight=".5p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B0B" w:rsidRPr="00CE4BDB" w:rsidRDefault="006E5B0B" w:rsidP="0013146B">
    <w:pPr>
      <w:framePr w:wrap="around" w:vAnchor="text" w:hAnchor="page" w:x="10951" w:y="28"/>
      <w:rPr>
        <w:rStyle w:val="Numrodepage"/>
        <w:color w:val="808080"/>
      </w:rPr>
    </w:pPr>
    <w:r w:rsidRPr="00CE4BDB">
      <w:rPr>
        <w:rStyle w:val="Numrodepage"/>
        <w:color w:val="808080"/>
      </w:rPr>
      <w:fldChar w:fldCharType="begin"/>
    </w:r>
    <w:r w:rsidRPr="00CE4BDB">
      <w:rPr>
        <w:rStyle w:val="Numrodepage"/>
        <w:color w:val="808080"/>
      </w:rPr>
      <w:instrText xml:space="preserve"> PAGE </w:instrText>
    </w:r>
    <w:r w:rsidRPr="00CE4BDB">
      <w:rPr>
        <w:rStyle w:val="Numrodepage"/>
        <w:color w:val="808080"/>
      </w:rPr>
      <w:fldChar w:fldCharType="separate"/>
    </w:r>
    <w:r w:rsidR="00847611">
      <w:rPr>
        <w:rStyle w:val="Numrodepage"/>
        <w:noProof/>
        <w:color w:val="808080"/>
      </w:rPr>
      <w:t>8</w:t>
    </w:r>
    <w:r w:rsidRPr="00CE4BDB">
      <w:rPr>
        <w:rStyle w:val="Numrodepage"/>
        <w:color w:val="808080"/>
      </w:rPr>
      <w:fldChar w:fldCharType="end"/>
    </w:r>
    <w:r w:rsidRPr="00CE4BDB">
      <w:rPr>
        <w:rStyle w:val="Numrodepage"/>
        <w:color w:val="808080"/>
      </w:rPr>
      <w:t xml:space="preserve"> / </w:t>
    </w:r>
    <w:r w:rsidRPr="00CE4BDB">
      <w:rPr>
        <w:rStyle w:val="Numrodepage"/>
        <w:color w:val="808080"/>
      </w:rPr>
      <w:fldChar w:fldCharType="begin"/>
    </w:r>
    <w:r w:rsidRPr="00CE4BDB">
      <w:rPr>
        <w:rStyle w:val="Numrodepage"/>
        <w:color w:val="808080"/>
      </w:rPr>
      <w:instrText xml:space="preserve"> NUMPAGES </w:instrText>
    </w:r>
    <w:r w:rsidRPr="00CE4BDB">
      <w:rPr>
        <w:rStyle w:val="Numrodepage"/>
        <w:color w:val="808080"/>
      </w:rPr>
      <w:fldChar w:fldCharType="separate"/>
    </w:r>
    <w:r w:rsidR="00847611">
      <w:rPr>
        <w:rStyle w:val="Numrodepage"/>
        <w:noProof/>
        <w:color w:val="808080"/>
      </w:rPr>
      <w:t>27</w:t>
    </w:r>
    <w:r w:rsidRPr="00CE4BDB">
      <w:rPr>
        <w:rStyle w:val="Numrodepage"/>
        <w:color w:val="808080"/>
      </w:rPr>
      <w:fldChar w:fldCharType="end"/>
    </w:r>
  </w:p>
  <w:p w:rsidR="006E5B0B" w:rsidRDefault="006E5B0B" w:rsidP="00E077F0">
    <w:pPr>
      <w:ind w:right="360"/>
    </w:pPr>
    <w:r>
      <w:rPr>
        <w:noProof/>
      </w:rPr>
      <mc:AlternateContent>
        <mc:Choice Requires="wps">
          <w:drawing>
            <wp:anchor distT="0" distB="0" distL="114300" distR="114300" simplePos="0" relativeHeight="251657728" behindDoc="0" locked="0" layoutInCell="1" allowOverlap="1" wp14:anchorId="67B318A6" wp14:editId="5CC58805">
              <wp:simplePos x="0" y="0"/>
              <wp:positionH relativeFrom="column">
                <wp:posOffset>0</wp:posOffset>
              </wp:positionH>
              <wp:positionV relativeFrom="paragraph">
                <wp:posOffset>122555</wp:posOffset>
              </wp:positionV>
              <wp:extent cx="5194300" cy="0"/>
              <wp:effectExtent l="9525" t="8255" r="6350" b="10795"/>
              <wp:wrapNone/>
              <wp:docPr id="3"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94300" cy="0"/>
                      </a:xfrm>
                      <a:prstGeom prst="line">
                        <a:avLst/>
                      </a:prstGeom>
                      <a:noFill/>
                      <a:ln w="6350">
                        <a:solidFill>
                          <a:srgbClr val="A0A4A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006A4E"/>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32"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65pt" to="409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" strokecolor="#a0a4a7" strokeweight=".5pt">
              <v:shadow color="#006a4e"/>
            </v:line>
          </w:pict>
        </mc:Fallback>
      </mc:AlternateContent>
    </w:r>
    <w:r>
      <w:rPr>
        <w:noProof/>
      </w:rPr>
      <mc:AlternateContent>
        <mc:Choice Requires="wps">
          <w:drawing>
            <wp:anchor distT="0" distB="0" distL="114300" distR="114300" simplePos="0" relativeHeight="251658752" behindDoc="0" locked="0" layoutInCell="1" allowOverlap="1" wp14:anchorId="2100215A" wp14:editId="1D0C4500">
              <wp:simplePos x="0" y="0"/>
              <wp:positionH relativeFrom="column">
                <wp:posOffset>5194300</wp:posOffset>
              </wp:positionH>
              <wp:positionV relativeFrom="paragraph">
                <wp:posOffset>-238125</wp:posOffset>
              </wp:positionV>
              <wp:extent cx="576580" cy="360680"/>
              <wp:effectExtent l="12700" t="9525" r="10795" b="10795"/>
              <wp:wrapNone/>
              <wp:docPr id="2"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6580" cy="360680"/>
                      </a:xfrm>
                      <a:prstGeom prst="line">
                        <a:avLst/>
                      </a:prstGeom>
                      <a:noFill/>
                      <a:ln w="6350">
                        <a:solidFill>
                          <a:srgbClr val="A0A4A7"/>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006A4E"/>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33" o:spid="_x0000_s1026" style="position:absolute;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9pt,-18.75pt" to="454.4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" strokecolor="#a0a4a7" strokeweight=".5pt">
              <v:shadow color="#006a4e"/>
            </v:lin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5B0B" w:rsidRDefault="006E5B0B" w:rsidP="006C68ED">
      <w:pPr>
        <w:spacing w:after="0" w:line="240" w:lineRule="auto"/>
      </w:pPr>
      <w:r>
        <w:separator/>
      </w:r>
    </w:p>
    <w:p w:rsidR="006E5B0B" w:rsidRDefault="006E5B0B"/>
    <w:p w:rsidR="006E5B0B" w:rsidRDefault="006E5B0B" w:rsidP="001F490C"/>
  </w:footnote>
  <w:footnote w:type="continuationSeparator" w:id="0">
    <w:p w:rsidR="006E5B0B" w:rsidRDefault="006E5B0B" w:rsidP="006C68ED">
      <w:pPr>
        <w:spacing w:after="0" w:line="240" w:lineRule="auto"/>
      </w:pPr>
      <w:r>
        <w:continuationSeparator/>
      </w:r>
    </w:p>
    <w:p w:rsidR="006E5B0B" w:rsidRDefault="006E5B0B"/>
    <w:p w:rsidR="006E5B0B" w:rsidRDefault="006E5B0B" w:rsidP="001F490C"/>
  </w:footnote>
  <w:footnote w:id="1">
    <w:p w:rsidR="006E5B0B" w:rsidRDefault="006E5B0B">
      <w:pPr>
        <w:pStyle w:val="Notedebasdepage"/>
        <w:rPr>
          <w:lang w:val="en-US"/>
        </w:rPr>
      </w:pPr>
      <w:r>
        <w:rPr>
          <w:rStyle w:val="Appelnotedebasdep"/>
        </w:rPr>
        <w:footnoteRef/>
      </w:r>
      <w:r w:rsidRPr="006D7ED2">
        <w:rPr>
          <w:lang w:val="en-US"/>
        </w:rPr>
        <w:t xml:space="preserve"> </w:t>
      </w:r>
      <w:r>
        <w:rPr>
          <w:lang w:val="en-US"/>
        </w:rPr>
        <w:t>Note that, for IFRS 9 purposes the matrix used for extrapolation further than 4 years are TTC matrices. Whereas for Stress purposes, the matrix used is the baseline matrix. This is due for two reasons:</w:t>
      </w:r>
    </w:p>
    <w:p w:rsidR="006E5B0B" w:rsidRDefault="006E5B0B" w:rsidP="006D7ED2">
      <w:pPr>
        <w:pStyle w:val="Notedebasdepage"/>
        <w:numPr>
          <w:ilvl w:val="0"/>
          <w:numId w:val="48"/>
        </w:numPr>
        <w:rPr>
          <w:lang w:val="en-US"/>
        </w:rPr>
      </w:pPr>
      <w:r>
        <w:rPr>
          <w:lang w:val="en-US"/>
        </w:rPr>
        <w:t xml:space="preserve">IFRS 9 and stress frameworks are not required to be aligned. MRP/MQP does the best effort to align them in order to produce coherent risk measures. </w:t>
      </w:r>
    </w:p>
    <w:p w:rsidR="006E5B0B" w:rsidRPr="006D7ED2" w:rsidRDefault="006E5B0B" w:rsidP="006D7ED2">
      <w:pPr>
        <w:pStyle w:val="Notedebasdepage"/>
        <w:numPr>
          <w:ilvl w:val="0"/>
          <w:numId w:val="48"/>
        </w:numPr>
        <w:rPr>
          <w:lang w:val="en-US"/>
        </w:rPr>
      </w:pPr>
      <w:r>
        <w:rPr>
          <w:lang w:val="en-US"/>
        </w:rPr>
        <w:t xml:space="preserve">According to the Credit </w:t>
      </w:r>
      <w:proofErr w:type="spellStart"/>
      <w:r>
        <w:rPr>
          <w:lang w:val="en-US"/>
        </w:rPr>
        <w:t>Agricole</w:t>
      </w:r>
      <w:proofErr w:type="spellEnd"/>
      <w:r>
        <w:rPr>
          <w:lang w:val="en-US"/>
        </w:rPr>
        <w:t xml:space="preserve"> Group IFRS 9 norm, the extrapolation has to be done by reverting to the mean parameters. This is why a TTC matrix is used. However, according to STAMP€ from EBA, the extrapolation has to be one by reverting to the baseline parameters. </w:t>
      </w:r>
    </w:p>
  </w:footnote>
  <w:footnote w:id="2">
    <w:p w:rsidR="006E5B0B" w:rsidRPr="006D7ED2" w:rsidRDefault="006E5B0B" w:rsidP="001F490C">
      <w:pPr>
        <w:rPr>
          <w:lang w:val="en-US"/>
        </w:rPr>
      </w:pPr>
      <w:r>
        <w:rPr>
          <w:rStyle w:val="Appelnotedebasdep"/>
        </w:rPr>
        <w:footnoteRef/>
      </w:r>
      <w:r w:rsidRPr="006D7ED2">
        <w:rPr>
          <w:lang w:val="en-US"/>
        </w:rPr>
        <w:t xml:space="preserve"> </w:t>
      </w:r>
      <w:r>
        <w:rPr>
          <w:lang w:val="en-US"/>
        </w:rPr>
        <w:t xml:space="preserve">Average difference by Rating </w:t>
      </w:r>
      <m:oMath>
        <m:r>
          <m:rPr>
            <m:sty m:val="p"/>
          </m:rPr>
          <w:rPr>
            <w:rFonts w:ascii="Cambria Math" w:hAnsi="Cambria Math"/>
            <w:lang w:val="en-US"/>
          </w:rPr>
          <w:br/>
        </m:r>
      </m:oMath>
      <m:oMathPara>
        <m:oMath>
          <m:f>
            <m:fPr>
              <m:ctrlPr>
                <w:rPr>
                  <w:rFonts w:ascii="Cambria Math" w:hAnsi="Cambria Math"/>
                  <w:i/>
                  <w:sz w:val="14"/>
                  <w:lang w:val="en-US"/>
                </w:rPr>
              </m:ctrlPr>
            </m:fPr>
            <m:num>
              <m:nary>
                <m:naryPr>
                  <m:chr m:val="∑"/>
                  <m:limLoc m:val="undOvr"/>
                  <m:supHide m:val="1"/>
                  <m:ctrlPr>
                    <w:rPr>
                      <w:rFonts w:ascii="Cambria Math" w:hAnsi="Cambria Math"/>
                      <w:i/>
                      <w:sz w:val="14"/>
                      <w:lang w:val="en-US"/>
                    </w:rPr>
                  </m:ctrlPr>
                </m:naryPr>
                <m:sub>
                  <m:r>
                    <w:rPr>
                      <w:rFonts w:ascii="Cambria Math" w:hAnsi="Cambria Math"/>
                      <w:sz w:val="14"/>
                      <w:lang w:val="en-US"/>
                    </w:rPr>
                    <m:t>Generation,  Rating</m:t>
                  </m:r>
                </m:sub>
                <m:sup/>
                <m:e>
                  <m:d>
                    <m:dPr>
                      <m:begChr m:val="|"/>
                      <m:endChr m:val="|"/>
                      <m:ctrlPr>
                        <w:rPr>
                          <w:rFonts w:ascii="Cambria Math" w:hAnsi="Cambria Math"/>
                          <w:i/>
                          <w:sz w:val="14"/>
                          <w:lang w:val="en-US"/>
                        </w:rPr>
                      </m:ctrlPr>
                    </m:dPr>
                    <m:e>
                      <m:sSubSup>
                        <m:sSubSupPr>
                          <m:ctrlPr>
                            <w:rPr>
                              <w:rFonts w:ascii="Cambria Math" w:hAnsi="Cambria Math"/>
                              <w:i/>
                              <w:sz w:val="14"/>
                              <w:lang w:val="en-US"/>
                            </w:rPr>
                          </m:ctrlPr>
                        </m:sSubSupPr>
                        <m:e>
                          <m:r>
                            <w:rPr>
                              <w:rFonts w:ascii="Cambria Math" w:hAnsi="Cambria Math"/>
                              <w:sz w:val="14"/>
                              <w:lang w:val="en-US"/>
                            </w:rPr>
                            <m:t>DR</m:t>
                          </m:r>
                        </m:e>
                        <m:sub>
                          <m:r>
                            <w:rPr>
                              <w:rFonts w:ascii="Cambria Math" w:hAnsi="Cambria Math"/>
                              <w:sz w:val="14"/>
                              <w:lang w:val="en-US"/>
                            </w:rPr>
                            <m:t>Rating</m:t>
                          </m:r>
                        </m:sub>
                        <m:sup>
                          <m:r>
                            <w:rPr>
                              <w:rFonts w:ascii="Cambria Math" w:hAnsi="Cambria Math"/>
                              <w:sz w:val="14"/>
                              <w:lang w:val="en-US"/>
                            </w:rPr>
                            <m:t>PIT</m:t>
                          </m:r>
                        </m:sup>
                      </m:sSubSup>
                      <m:r>
                        <w:rPr>
                          <w:rFonts w:ascii="Cambria Math" w:hAnsi="Cambria Math"/>
                          <w:sz w:val="14"/>
                          <w:lang w:val="en-US"/>
                        </w:rPr>
                        <m:t>-</m:t>
                      </m:r>
                      <m:sSubSup>
                        <m:sSubSupPr>
                          <m:ctrlPr>
                            <w:rPr>
                              <w:rFonts w:ascii="Cambria Math" w:hAnsi="Cambria Math"/>
                              <w:i/>
                              <w:sz w:val="14"/>
                              <w:lang w:val="en-US"/>
                            </w:rPr>
                          </m:ctrlPr>
                        </m:sSubSupPr>
                        <m:e>
                          <m:r>
                            <w:rPr>
                              <w:rFonts w:ascii="Cambria Math" w:hAnsi="Cambria Math"/>
                              <w:sz w:val="14"/>
                              <w:lang w:val="en-US"/>
                            </w:rPr>
                            <m:t>DR</m:t>
                          </m:r>
                        </m:e>
                        <m:sub>
                          <m:r>
                            <w:rPr>
                              <w:rFonts w:ascii="Cambria Math" w:hAnsi="Cambria Math"/>
                              <w:sz w:val="14"/>
                              <w:lang w:val="en-US"/>
                            </w:rPr>
                            <m:t>Rating</m:t>
                          </m:r>
                        </m:sub>
                        <m:sup>
                          <m:r>
                            <w:rPr>
                              <w:rFonts w:ascii="Cambria Math" w:hAnsi="Cambria Math"/>
                              <w:sz w:val="14"/>
                              <w:lang w:val="en-US"/>
                            </w:rPr>
                            <m:t>Model</m:t>
                          </m:r>
                        </m:sup>
                      </m:sSubSup>
                    </m:e>
                  </m:d>
                </m:e>
              </m:nary>
            </m:num>
            <m:den>
              <m:r>
                <w:rPr>
                  <w:rFonts w:ascii="Cambria Math" w:hAnsi="Cambria Math"/>
                  <w:sz w:val="14"/>
                  <w:lang w:val="en-US"/>
                </w:rPr>
                <m:t>Nb Generation*Nb rating</m:t>
              </m:r>
            </m:den>
          </m:f>
        </m:oMath>
      </m:oMathPara>
    </w:p>
  </w:footnote>
  <w:footnote w:id="3">
    <w:p w:rsidR="006E5B0B" w:rsidRPr="006D7ED2" w:rsidRDefault="006E5B0B" w:rsidP="007A2B34">
      <w:pPr>
        <w:rPr>
          <w:sz w:val="14"/>
          <w:lang w:val="en-US"/>
        </w:rPr>
      </w:pPr>
      <w:r w:rsidRPr="003D7E0B">
        <w:rPr>
          <w:rStyle w:val="Appelnotedebasdep"/>
        </w:rPr>
        <w:footnoteRef/>
      </w:r>
      <w:r w:rsidRPr="006D7ED2">
        <w:rPr>
          <w:lang w:val="en-US"/>
        </w:rPr>
        <w:t xml:space="preserve"> </w:t>
      </w:r>
      <m:oMath>
        <m:r>
          <m:rPr>
            <m:sty m:val="p"/>
          </m:rPr>
          <w:rPr>
            <w:rFonts w:ascii="Cambria Math" w:hAnsi="Cambria Math"/>
            <w:lang w:val="en-US"/>
          </w:rPr>
          <w:br/>
        </m:r>
      </m:oMath>
      <m:oMathPara>
        <m:oMath>
          <m:sSub>
            <m:sSubPr>
              <m:ctrlPr>
                <w:rPr>
                  <w:rFonts w:ascii="Cambria Math" w:hAnsi="Cambria Math"/>
                  <w:i/>
                  <w:sz w:val="14"/>
                  <w:lang w:val="en-US"/>
                </w:rPr>
              </m:ctrlPr>
            </m:sSubPr>
            <m:e>
              <m:f>
                <m:fPr>
                  <m:ctrlPr>
                    <w:ins w:id="68" w:author="JOUSSEAUME, Arnaud (Prestataire)" w:date="2018-10-17T16:43:00Z">
                      <w:rPr>
                        <w:rFonts w:ascii="Cambria Math" w:hAnsi="Cambria Math"/>
                        <w:i/>
                        <w:sz w:val="14"/>
                        <w:lang w:val="en-US"/>
                      </w:rPr>
                    </w:ins>
                  </m:ctrlPr>
                </m:fPr>
                <m:num>
                  <m:r>
                    <w:ins w:id="69" w:author="JOUSSEAUME, Arnaud (Prestataire)" w:date="2018-10-17T16:43:00Z">
                      <w:rPr>
                        <w:rFonts w:ascii="Cambria Math" w:hAnsi="Cambria Math"/>
                        <w:sz w:val="14"/>
                        <w:lang w:val="en-US"/>
                      </w:rPr>
                      <m:t>1</m:t>
                    </w:ins>
                  </m:r>
                </m:num>
                <m:den>
                  <m:r>
                    <w:ins w:id="70" w:author="JOUSSEAUME, Arnaud (Prestataire)" w:date="2018-10-17T16:43:00Z">
                      <w:rPr>
                        <w:rFonts w:ascii="Cambria Math" w:hAnsi="Cambria Math"/>
                        <w:sz w:val="14"/>
                        <w:lang w:val="en-US"/>
                      </w:rPr>
                      <m:t>Nb rating</m:t>
                    </w:ins>
                  </m:r>
                </m:den>
              </m:f>
              <m:r>
                <w:rPr>
                  <w:rFonts w:ascii="Cambria Math" w:hAnsi="Cambria Math"/>
                  <w:sz w:val="14"/>
                  <w:lang w:val="en-US"/>
                </w:rPr>
                <m:t>Average</m:t>
              </m:r>
            </m:e>
            <m:sub>
              <m:r>
                <w:rPr>
                  <w:rFonts w:ascii="Cambria Math" w:hAnsi="Cambria Math"/>
                  <w:sz w:val="14"/>
                  <w:lang w:val="en-US"/>
                </w:rPr>
                <m:t>Generation</m:t>
              </m:r>
            </m:sub>
          </m:sSub>
          <m:d>
            <m:dPr>
              <m:begChr m:val="|"/>
              <m:endChr m:val="|"/>
              <m:ctrlPr>
                <w:rPr>
                  <w:rFonts w:ascii="Cambria Math" w:hAnsi="Cambria Math"/>
                  <w:i/>
                  <w:sz w:val="14"/>
                  <w:lang w:val="en-US"/>
                </w:rPr>
              </m:ctrlPr>
            </m:dPr>
            <m:e>
              <m:nary>
                <m:naryPr>
                  <m:chr m:val="∑"/>
                  <m:limLoc m:val="undOvr"/>
                  <m:supHide m:val="1"/>
                  <m:ctrlPr>
                    <w:rPr>
                      <w:rFonts w:ascii="Cambria Math" w:hAnsi="Cambria Math"/>
                      <w:i/>
                      <w:sz w:val="14"/>
                      <w:lang w:val="en-US"/>
                    </w:rPr>
                  </m:ctrlPr>
                </m:naryPr>
                <m:sub>
                  <m:r>
                    <w:rPr>
                      <w:rFonts w:ascii="Cambria Math" w:hAnsi="Cambria Math"/>
                      <w:sz w:val="14"/>
                      <w:lang w:val="en-US"/>
                    </w:rPr>
                    <m:t>Rating</m:t>
                  </m:r>
                </m:sub>
                <m:sup/>
                <m:e>
                  <m:d>
                    <m:dPr>
                      <m:ctrlPr>
                        <w:rPr>
                          <w:rFonts w:ascii="Cambria Math" w:hAnsi="Cambria Math"/>
                          <w:i/>
                          <w:sz w:val="14"/>
                        </w:rPr>
                      </m:ctrlPr>
                    </m:dPr>
                    <m:e>
                      <m:sSubSup>
                        <m:sSubSupPr>
                          <m:ctrlPr>
                            <w:rPr>
                              <w:rFonts w:ascii="Cambria Math" w:hAnsi="Cambria Math"/>
                              <w:i/>
                              <w:sz w:val="14"/>
                              <w:lang w:val="en-US"/>
                            </w:rPr>
                          </m:ctrlPr>
                        </m:sSubSupPr>
                        <m:e>
                          <m:r>
                            <w:rPr>
                              <w:rFonts w:ascii="Cambria Math" w:hAnsi="Cambria Math"/>
                              <w:sz w:val="14"/>
                              <w:lang w:val="en-US"/>
                            </w:rPr>
                            <m:t>DR</m:t>
                          </m:r>
                        </m:e>
                        <m:sub>
                          <m:r>
                            <w:rPr>
                              <w:rFonts w:ascii="Cambria Math" w:hAnsi="Cambria Math"/>
                              <w:sz w:val="14"/>
                              <w:lang w:val="en-US"/>
                            </w:rPr>
                            <m:t>Rating</m:t>
                          </m:r>
                        </m:sub>
                        <m:sup>
                          <m:r>
                            <w:rPr>
                              <w:rFonts w:ascii="Cambria Math" w:hAnsi="Cambria Math"/>
                              <w:sz w:val="14"/>
                              <w:lang w:val="en-US"/>
                            </w:rPr>
                            <m:t>PIT</m:t>
                          </m:r>
                        </m:sup>
                      </m:sSubSup>
                      <m:r>
                        <w:rPr>
                          <w:rFonts w:ascii="Cambria Math" w:hAnsi="Cambria Math"/>
                          <w:sz w:val="14"/>
                          <w:lang w:val="en-US"/>
                        </w:rPr>
                        <m:t>-</m:t>
                      </m:r>
                      <m:sSubSup>
                        <m:sSubSupPr>
                          <m:ctrlPr>
                            <w:rPr>
                              <w:rFonts w:ascii="Cambria Math" w:hAnsi="Cambria Math"/>
                              <w:i/>
                              <w:sz w:val="14"/>
                              <w:lang w:val="en-US"/>
                            </w:rPr>
                          </m:ctrlPr>
                        </m:sSubSupPr>
                        <m:e>
                          <m:r>
                            <w:rPr>
                              <w:rFonts w:ascii="Cambria Math" w:hAnsi="Cambria Math"/>
                              <w:sz w:val="14"/>
                              <w:lang w:val="en-US"/>
                            </w:rPr>
                            <m:t>DR</m:t>
                          </m:r>
                        </m:e>
                        <m:sub>
                          <m:r>
                            <w:rPr>
                              <w:rFonts w:ascii="Cambria Math" w:hAnsi="Cambria Math"/>
                              <w:sz w:val="14"/>
                              <w:lang w:val="en-US"/>
                            </w:rPr>
                            <m:t>Rating</m:t>
                          </m:r>
                        </m:sub>
                        <m:sup>
                          <m:r>
                            <w:rPr>
                              <w:rFonts w:ascii="Cambria Math" w:hAnsi="Cambria Math"/>
                              <w:sz w:val="14"/>
                              <w:lang w:val="en-US"/>
                            </w:rPr>
                            <m:t>Model</m:t>
                          </m:r>
                        </m:sup>
                      </m:sSubSup>
                    </m:e>
                  </m:d>
                </m:e>
              </m:nary>
            </m:e>
          </m:d>
        </m:oMath>
      </m:oMathPara>
    </w:p>
    <w:p w:rsidR="006E5B0B" w:rsidRPr="006D7ED2" w:rsidRDefault="006E5B0B" w:rsidP="007A2B34">
      <w:pPr>
        <w:pStyle w:val="Notedebasdepage"/>
        <w:rPr>
          <w:lang w:val="en-US"/>
        </w:rPr>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B0B" w:rsidRDefault="006E5B0B">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40964" type="#_x0000_t136" style="position:absolute;margin-left:0;margin-top:0;width:456.7pt;height:182.65pt;rotation:315;z-index:-251653632;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60"/>
      <w:gridCol w:w="5967"/>
    </w:tblGrid>
    <w:tr w:rsidR="006E5B0B" w:rsidRPr="002D310E" w:rsidTr="00A6775F">
      <w:trPr>
        <w:trHeight w:val="344"/>
      </w:trPr>
      <w:tc>
        <w:tcPr>
          <w:tcW w:w="3060" w:type="dxa"/>
          <w:shd w:val="clear" w:color="auto" w:fill="auto"/>
          <w:tcMar>
            <w:left w:w="0" w:type="dxa"/>
            <w:right w:w="0" w:type="dxa"/>
          </w:tcMar>
          <w:vAlign w:val="center"/>
        </w:tcPr>
        <w:p w:rsidR="006E5B0B" w:rsidRDefault="006E5B0B" w:rsidP="00A6775F">
          <w:pPr>
            <w:pStyle w:val="En-tte"/>
            <w:spacing w:after="0"/>
          </w:pPr>
          <w:r>
            <w:rPr>
              <w:noProof/>
            </w:rPr>
            <w:drawing>
              <wp:inline distT="0" distB="0" distL="0" distR="0" wp14:anchorId="4A541E56" wp14:editId="181C9958">
                <wp:extent cx="1938020" cy="470535"/>
                <wp:effectExtent l="0" t="0" r="0" b="0"/>
                <wp:docPr id="10" name="Image 1" descr="cacib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cib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38020" cy="470535"/>
                        </a:xfrm>
                        <a:prstGeom prst="rect">
                          <a:avLst/>
                        </a:prstGeom>
                        <a:noFill/>
                        <a:ln>
                          <a:noFill/>
                        </a:ln>
                      </pic:spPr>
                    </pic:pic>
                  </a:graphicData>
                </a:graphic>
              </wp:inline>
            </w:drawing>
          </w:r>
        </w:p>
      </w:tc>
      <w:tc>
        <w:tcPr>
          <w:tcW w:w="5967" w:type="dxa"/>
          <w:shd w:val="clear" w:color="auto" w:fill="auto"/>
          <w:vAlign w:val="center"/>
        </w:tcPr>
        <w:p w:rsidR="006E5B0B" w:rsidRPr="00066024" w:rsidRDefault="006E5B0B" w:rsidP="00066024">
          <w:pPr>
            <w:pStyle w:val="En-tte"/>
            <w:spacing w:after="0"/>
            <w:rPr>
              <w:b/>
              <w:color w:val="5E6A71"/>
              <w:sz w:val="24"/>
              <w:szCs w:val="24"/>
            </w:rPr>
          </w:pPr>
        </w:p>
        <w:p w:rsidR="006E5B0B" w:rsidRPr="00066024" w:rsidRDefault="006E5B0B" w:rsidP="00066024">
          <w:pPr>
            <w:pStyle w:val="En-tte"/>
            <w:tabs>
              <w:tab w:val="clear" w:pos="4536"/>
            </w:tabs>
            <w:spacing w:after="0"/>
            <w:jc w:val="right"/>
            <w:rPr>
              <w:b/>
              <w:color w:val="5E6A71"/>
              <w:sz w:val="24"/>
              <w:szCs w:val="24"/>
              <w:lang w:val="en-US"/>
            </w:rPr>
          </w:pPr>
          <w:r>
            <w:rPr>
              <w:b/>
              <w:color w:val="5E6A71"/>
              <w:sz w:val="24"/>
              <w:szCs w:val="24"/>
              <w:lang w:val="en-US"/>
            </w:rPr>
            <w:t>IFRS 9 – Impairment</w:t>
          </w:r>
        </w:p>
        <w:p w:rsidR="006E5B0B" w:rsidRPr="00066024" w:rsidRDefault="006E5B0B" w:rsidP="00066024">
          <w:pPr>
            <w:pStyle w:val="En-tte"/>
            <w:tabs>
              <w:tab w:val="clear" w:pos="4536"/>
            </w:tabs>
            <w:spacing w:after="0"/>
            <w:jc w:val="right"/>
            <w:rPr>
              <w:b/>
              <w:color w:val="5E6A71"/>
              <w:sz w:val="24"/>
              <w:szCs w:val="24"/>
              <w:lang w:val="en-US"/>
            </w:rPr>
          </w:pPr>
        </w:p>
      </w:tc>
    </w:tr>
  </w:tbl>
  <w:p w:rsidR="006E5B0B" w:rsidRPr="00066024" w:rsidRDefault="006E5B0B" w:rsidP="005B23F9">
    <w:pPr>
      <w:pStyle w:val="En-tte"/>
      <w:spacing w:after="0" w:line="240" w:lineRule="auto"/>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B0B" w:rsidRDefault="006E5B0B">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 o:spid="_x0000_s40963" type="#_x0000_t136" style="position:absolute;margin-left:0;margin-top:0;width:456.7pt;height:182.65pt;rotation:315;z-index:-251655680;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B0B" w:rsidRDefault="006E5B0B">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40967" type="#_x0000_t136" style="position:absolute;margin-left:0;margin-top:0;width:456.7pt;height:182.65pt;rotation:315;z-index:-251647488;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B0B" w:rsidRDefault="006E5B0B">
    <w:pPr>
      <w:pStyle w:val="En-tt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B0B" w:rsidRDefault="006E5B0B">
    <w:pPr>
      <w:pStyle w:val="En-tt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40966" type="#_x0000_t136" style="position:absolute;margin-left:0;margin-top:0;width:456.7pt;height:182.65pt;rotation:315;z-index:-251649536;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3597A"/>
    <w:multiLevelType w:val="hybridMultilevel"/>
    <w:tmpl w:val="0190705E"/>
    <w:lvl w:ilvl="0" w:tplc="040C0013">
      <w:start w:val="1"/>
      <w:numFmt w:val="upperRoman"/>
      <w:lvlText w:val="%1."/>
      <w:lvlJc w:val="right"/>
      <w:pPr>
        <w:tabs>
          <w:tab w:val="num" w:pos="540"/>
        </w:tabs>
        <w:ind w:left="540" w:hanging="180"/>
      </w:pPr>
    </w:lvl>
    <w:lvl w:ilvl="1" w:tplc="040C0019" w:tentative="1">
      <w:start w:val="1"/>
      <w:numFmt w:val="lowerLetter"/>
      <w:lvlText w:val="%2."/>
      <w:lvlJc w:val="left"/>
      <w:pPr>
        <w:tabs>
          <w:tab w:val="num" w:pos="1440"/>
        </w:tabs>
        <w:ind w:left="1440" w:hanging="360"/>
      </w:pPr>
    </w:lvl>
    <w:lvl w:ilvl="2" w:tplc="040C0015">
      <w:start w:val="1"/>
      <w:numFmt w:val="upperLetter"/>
      <w:lvlText w:val="%3."/>
      <w:lvlJc w:val="left"/>
      <w:pPr>
        <w:tabs>
          <w:tab w:val="num" w:pos="2340"/>
        </w:tabs>
        <w:ind w:left="2340" w:hanging="360"/>
      </w:pPr>
    </w:lvl>
    <w:lvl w:ilvl="3" w:tplc="040C000F" w:tentative="1">
      <w:start w:val="1"/>
      <w:numFmt w:val="decimal"/>
      <w:lvlText w:val="%4."/>
      <w:lvlJc w:val="left"/>
      <w:pPr>
        <w:tabs>
          <w:tab w:val="num" w:pos="2880"/>
        </w:tabs>
        <w:ind w:left="2880" w:hanging="360"/>
      </w:pPr>
    </w:lvl>
    <w:lvl w:ilvl="4" w:tplc="040C000F">
      <w:start w:val="1"/>
      <w:numFmt w:val="decimal"/>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19">
      <w:start w:val="1"/>
      <w:numFmt w:val="lowerLetter"/>
      <w:lvlText w:val="%7."/>
      <w:lvlJc w:val="left"/>
      <w:pPr>
        <w:tabs>
          <w:tab w:val="num" w:pos="5040"/>
        </w:tabs>
        <w:ind w:left="5040" w:hanging="360"/>
      </w:pPr>
    </w:lvl>
    <w:lvl w:ilvl="7" w:tplc="55181140">
      <w:start w:val="1"/>
      <w:numFmt w:val="bullet"/>
      <w:pStyle w:val="Titre5"/>
      <w:lvlText w:val=""/>
      <w:lvlJc w:val="left"/>
      <w:pPr>
        <w:tabs>
          <w:tab w:val="num" w:pos="5760"/>
        </w:tabs>
        <w:ind w:left="5760" w:hanging="360"/>
      </w:pPr>
      <w:rPr>
        <w:rFonts w:ascii="Wingdings" w:hAnsi="Wingdings" w:hint="default"/>
      </w:rPr>
    </w:lvl>
    <w:lvl w:ilvl="8" w:tplc="040C001B" w:tentative="1">
      <w:start w:val="1"/>
      <w:numFmt w:val="lowerRoman"/>
      <w:lvlText w:val="%9."/>
      <w:lvlJc w:val="right"/>
      <w:pPr>
        <w:tabs>
          <w:tab w:val="num" w:pos="6480"/>
        </w:tabs>
        <w:ind w:left="6480" w:hanging="180"/>
      </w:pPr>
    </w:lvl>
  </w:abstractNum>
  <w:abstractNum w:abstractNumId="1">
    <w:nsid w:val="01391814"/>
    <w:multiLevelType w:val="hybridMultilevel"/>
    <w:tmpl w:val="67C2EE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22B58A8"/>
    <w:multiLevelType w:val="hybridMultilevel"/>
    <w:tmpl w:val="C5560FF0"/>
    <w:lvl w:ilvl="0" w:tplc="9B301348">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6B46421"/>
    <w:multiLevelType w:val="hybridMultilevel"/>
    <w:tmpl w:val="2222CA5A"/>
    <w:lvl w:ilvl="0" w:tplc="22E04DEE">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9F81A96"/>
    <w:multiLevelType w:val="hybridMultilevel"/>
    <w:tmpl w:val="9252D1E8"/>
    <w:lvl w:ilvl="0" w:tplc="19204286">
      <w:start w:val="5"/>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A004C84"/>
    <w:multiLevelType w:val="hybridMultilevel"/>
    <w:tmpl w:val="532893C8"/>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EC554F2"/>
    <w:multiLevelType w:val="hybridMultilevel"/>
    <w:tmpl w:val="145C5E0E"/>
    <w:lvl w:ilvl="0" w:tplc="D05CF34C">
      <w:start w:val="4"/>
      <w:numFmt w:val="bullet"/>
      <w:lvlText w:val="-"/>
      <w:lvlJc w:val="left"/>
      <w:pPr>
        <w:ind w:left="720" w:hanging="360"/>
      </w:pPr>
      <w:rPr>
        <w:rFonts w:ascii="Arial" w:eastAsia="Times New Roman" w:hAnsi="Arial" w:cs="Aria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0F376956"/>
    <w:multiLevelType w:val="hybridMultilevel"/>
    <w:tmpl w:val="68D649A8"/>
    <w:lvl w:ilvl="0" w:tplc="43AC67E6">
      <w:numFmt w:val="bullet"/>
      <w:lvlText w:val="-"/>
      <w:lvlJc w:val="left"/>
      <w:pPr>
        <w:ind w:left="720" w:hanging="360"/>
      </w:pPr>
      <w:rPr>
        <w:rFonts w:ascii="Calibri" w:eastAsiaTheme="minorHAnsi" w:hAnsi="Calibri" w:cs="Helvetica-Bol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0FC81FD0"/>
    <w:multiLevelType w:val="hybridMultilevel"/>
    <w:tmpl w:val="C5EC63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0FF13635"/>
    <w:multiLevelType w:val="hybridMultilevel"/>
    <w:tmpl w:val="A7644A9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37A6909"/>
    <w:multiLevelType w:val="hybridMultilevel"/>
    <w:tmpl w:val="8D346AE2"/>
    <w:lvl w:ilvl="0" w:tplc="43AC67E6">
      <w:numFmt w:val="bullet"/>
      <w:lvlText w:val="-"/>
      <w:lvlJc w:val="left"/>
      <w:pPr>
        <w:ind w:left="720" w:hanging="360"/>
      </w:pPr>
      <w:rPr>
        <w:rFonts w:ascii="Calibri" w:eastAsiaTheme="minorHAnsi" w:hAnsi="Calibri" w:cs="Helvetica-Bol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3915159"/>
    <w:multiLevelType w:val="hybridMultilevel"/>
    <w:tmpl w:val="9D068F0C"/>
    <w:lvl w:ilvl="0" w:tplc="11F8A95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1C372777"/>
    <w:multiLevelType w:val="multilevel"/>
    <w:tmpl w:val="9864B4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3BF7D29"/>
    <w:multiLevelType w:val="hybridMultilevel"/>
    <w:tmpl w:val="6FC422DA"/>
    <w:lvl w:ilvl="0" w:tplc="98DE039E">
      <w:start w:val="1"/>
      <w:numFmt w:val="decimal"/>
      <w:lvlText w:val="(%1)"/>
      <w:lvlJc w:val="left"/>
      <w:pPr>
        <w:ind w:left="3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2ABD4713"/>
    <w:multiLevelType w:val="hybridMultilevel"/>
    <w:tmpl w:val="522AA18A"/>
    <w:lvl w:ilvl="0" w:tplc="7F0A2492">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C8B05C6"/>
    <w:multiLevelType w:val="hybridMultilevel"/>
    <w:tmpl w:val="EA1CC38E"/>
    <w:lvl w:ilvl="0" w:tplc="FC26DFD0">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D346436"/>
    <w:multiLevelType w:val="hybridMultilevel"/>
    <w:tmpl w:val="954644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D735379"/>
    <w:multiLevelType w:val="hybridMultilevel"/>
    <w:tmpl w:val="49CC7860"/>
    <w:lvl w:ilvl="0" w:tplc="D05CF34C">
      <w:start w:val="4"/>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04510A9"/>
    <w:multiLevelType w:val="hybridMultilevel"/>
    <w:tmpl w:val="C0D4F8D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337E1810"/>
    <w:multiLevelType w:val="hybridMultilevel"/>
    <w:tmpl w:val="92DEF6B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343F1196"/>
    <w:multiLevelType w:val="hybridMultilevel"/>
    <w:tmpl w:val="CD3C2136"/>
    <w:lvl w:ilvl="0" w:tplc="19204286">
      <w:start w:val="5"/>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62F5EAF"/>
    <w:multiLevelType w:val="hybridMultilevel"/>
    <w:tmpl w:val="0FC661BA"/>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76D0864"/>
    <w:multiLevelType w:val="hybridMultilevel"/>
    <w:tmpl w:val="5BA891F2"/>
    <w:lvl w:ilvl="0" w:tplc="D05CF34C">
      <w:start w:val="4"/>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7E17328"/>
    <w:multiLevelType w:val="hybridMultilevel"/>
    <w:tmpl w:val="2BDE5A4A"/>
    <w:lvl w:ilvl="0" w:tplc="43AC67E6">
      <w:numFmt w:val="bullet"/>
      <w:lvlText w:val="-"/>
      <w:lvlJc w:val="left"/>
      <w:pPr>
        <w:ind w:left="720" w:hanging="360"/>
      </w:pPr>
      <w:rPr>
        <w:rFonts w:ascii="Calibri" w:eastAsiaTheme="minorHAnsi" w:hAnsi="Calibri" w:cs="Helvetica-Bol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B5E4DED"/>
    <w:multiLevelType w:val="hybridMultilevel"/>
    <w:tmpl w:val="975E6DAC"/>
    <w:lvl w:ilvl="0" w:tplc="43AC67E6">
      <w:numFmt w:val="bullet"/>
      <w:lvlText w:val="-"/>
      <w:lvlJc w:val="left"/>
      <w:pPr>
        <w:ind w:left="720" w:hanging="360"/>
      </w:pPr>
      <w:rPr>
        <w:rFonts w:ascii="Calibri" w:eastAsiaTheme="minorHAnsi" w:hAnsi="Calibri" w:cs="Helvetica-Bol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3D871D1A"/>
    <w:multiLevelType w:val="hybridMultilevel"/>
    <w:tmpl w:val="3C980912"/>
    <w:lvl w:ilvl="0" w:tplc="43AC67E6">
      <w:numFmt w:val="bullet"/>
      <w:lvlText w:val="-"/>
      <w:lvlJc w:val="left"/>
      <w:pPr>
        <w:ind w:left="720" w:hanging="360"/>
      </w:pPr>
      <w:rPr>
        <w:rFonts w:ascii="Calibri" w:eastAsiaTheme="minorHAnsi" w:hAnsi="Calibri" w:cs="Helvetica-Bol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3EB30AC4"/>
    <w:multiLevelType w:val="hybridMultilevel"/>
    <w:tmpl w:val="5298FCA6"/>
    <w:lvl w:ilvl="0" w:tplc="2BC47FF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4001321E"/>
    <w:multiLevelType w:val="hybridMultilevel"/>
    <w:tmpl w:val="C552726E"/>
    <w:lvl w:ilvl="0" w:tplc="43AC67E6">
      <w:numFmt w:val="bullet"/>
      <w:lvlText w:val="-"/>
      <w:lvlJc w:val="left"/>
      <w:pPr>
        <w:ind w:left="720" w:hanging="360"/>
      </w:pPr>
      <w:rPr>
        <w:rFonts w:ascii="Calibri" w:eastAsiaTheme="minorHAnsi" w:hAnsi="Calibri" w:cs="Helvetica-Bol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05F4649"/>
    <w:multiLevelType w:val="hybridMultilevel"/>
    <w:tmpl w:val="58286894"/>
    <w:lvl w:ilvl="0" w:tplc="424250DC">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0D32DBE"/>
    <w:multiLevelType w:val="hybridMultilevel"/>
    <w:tmpl w:val="2C32F7C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42B1386F"/>
    <w:multiLevelType w:val="hybridMultilevel"/>
    <w:tmpl w:val="8DCE7BEC"/>
    <w:lvl w:ilvl="0" w:tplc="43AC67E6">
      <w:numFmt w:val="bullet"/>
      <w:lvlText w:val="-"/>
      <w:lvlJc w:val="left"/>
      <w:pPr>
        <w:ind w:left="720" w:hanging="360"/>
      </w:pPr>
      <w:rPr>
        <w:rFonts w:ascii="Calibri" w:eastAsiaTheme="minorHAnsi" w:hAnsi="Calibri" w:cs="Helvetica-Bold"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45DE0CAC"/>
    <w:multiLevelType w:val="hybridMultilevel"/>
    <w:tmpl w:val="CB2E2354"/>
    <w:lvl w:ilvl="0" w:tplc="43AC67E6">
      <w:numFmt w:val="bullet"/>
      <w:lvlText w:val="-"/>
      <w:lvlJc w:val="left"/>
      <w:pPr>
        <w:ind w:left="720" w:hanging="360"/>
      </w:pPr>
      <w:rPr>
        <w:rFonts w:ascii="Calibri" w:eastAsiaTheme="minorHAnsi" w:hAnsi="Calibri" w:cs="Helvetica-Bold"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10E4594"/>
    <w:multiLevelType w:val="hybridMultilevel"/>
    <w:tmpl w:val="A8EAAADC"/>
    <w:lvl w:ilvl="0" w:tplc="B972C172">
      <w:start w:val="1"/>
      <w:numFmt w:val="upperRoman"/>
      <w:pStyle w:val="Titre1"/>
      <w:lvlText w:val="%1."/>
      <w:lvlJc w:val="right"/>
      <w:pPr>
        <w:tabs>
          <w:tab w:val="num" w:pos="540"/>
        </w:tabs>
        <w:ind w:left="540" w:hanging="180"/>
      </w:pPr>
    </w:lvl>
    <w:lvl w:ilvl="1" w:tplc="18888446">
      <w:start w:val="1"/>
      <w:numFmt w:val="lowerLetter"/>
      <w:pStyle w:val="Titre2"/>
      <w:lvlText w:val="%2."/>
      <w:lvlJc w:val="left"/>
      <w:pPr>
        <w:tabs>
          <w:tab w:val="num" w:pos="1440"/>
        </w:tabs>
        <w:ind w:left="1440" w:hanging="360"/>
      </w:pPr>
    </w:lvl>
    <w:lvl w:ilvl="2" w:tplc="115A10BE">
      <w:start w:val="1"/>
      <w:numFmt w:val="upperLetter"/>
      <w:lvlText w:val="%3."/>
      <w:lvlJc w:val="left"/>
      <w:pPr>
        <w:tabs>
          <w:tab w:val="num" w:pos="2340"/>
        </w:tabs>
        <w:ind w:left="2340" w:hanging="360"/>
      </w:pPr>
    </w:lvl>
    <w:lvl w:ilvl="3" w:tplc="040C000F">
      <w:start w:val="1"/>
      <w:numFmt w:val="decimal"/>
      <w:lvlText w:val="%4."/>
      <w:lvlJc w:val="left"/>
      <w:pPr>
        <w:tabs>
          <w:tab w:val="num" w:pos="2880"/>
        </w:tabs>
        <w:ind w:left="2880" w:hanging="360"/>
      </w:pPr>
    </w:lvl>
    <w:lvl w:ilvl="4" w:tplc="9BE296E2">
      <w:start w:val="1"/>
      <w:numFmt w:val="decimal"/>
      <w:pStyle w:val="Titre3"/>
      <w:lvlText w:val="%5."/>
      <w:lvlJc w:val="left"/>
      <w:pPr>
        <w:tabs>
          <w:tab w:val="num" w:pos="3600"/>
        </w:tabs>
        <w:ind w:left="3600" w:hanging="360"/>
      </w:pPr>
    </w:lvl>
    <w:lvl w:ilvl="5" w:tplc="040C001B">
      <w:start w:val="1"/>
      <w:numFmt w:val="lowerRoman"/>
      <w:lvlText w:val="%6."/>
      <w:lvlJc w:val="right"/>
      <w:pPr>
        <w:tabs>
          <w:tab w:val="num" w:pos="4320"/>
        </w:tabs>
        <w:ind w:left="4320" w:hanging="180"/>
      </w:pPr>
    </w:lvl>
    <w:lvl w:ilvl="6" w:tplc="A120EE64">
      <w:start w:val="1"/>
      <w:numFmt w:val="lowerLetter"/>
      <w:pStyle w:val="Titre4"/>
      <w:lvlText w:val="%7."/>
      <w:lvlJc w:val="left"/>
      <w:pPr>
        <w:tabs>
          <w:tab w:val="num" w:pos="5040"/>
        </w:tabs>
        <w:ind w:left="5040" w:hanging="360"/>
      </w:pPr>
    </w:lvl>
    <w:lvl w:ilvl="7" w:tplc="040C0019">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33">
    <w:nsid w:val="58BC6C5B"/>
    <w:multiLevelType w:val="hybridMultilevel"/>
    <w:tmpl w:val="68A4C77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9EE45F6"/>
    <w:multiLevelType w:val="hybridMultilevel"/>
    <w:tmpl w:val="4ECA1602"/>
    <w:lvl w:ilvl="0" w:tplc="2BC47FFE">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B5921DC"/>
    <w:multiLevelType w:val="hybridMultilevel"/>
    <w:tmpl w:val="3A1E0018"/>
    <w:lvl w:ilvl="0" w:tplc="43AC67E6">
      <w:numFmt w:val="bullet"/>
      <w:lvlText w:val="-"/>
      <w:lvlJc w:val="left"/>
      <w:pPr>
        <w:ind w:left="720" w:hanging="360"/>
      </w:pPr>
      <w:rPr>
        <w:rFonts w:ascii="Calibri" w:eastAsiaTheme="minorHAnsi" w:hAnsi="Calibri" w:cs="Helvetica-Bol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CED4556"/>
    <w:multiLevelType w:val="multilevel"/>
    <w:tmpl w:val="E40645F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61D62916"/>
    <w:multiLevelType w:val="hybridMultilevel"/>
    <w:tmpl w:val="DD18652C"/>
    <w:lvl w:ilvl="0" w:tplc="43AC67E6">
      <w:numFmt w:val="bullet"/>
      <w:lvlText w:val="-"/>
      <w:lvlJc w:val="left"/>
      <w:pPr>
        <w:ind w:left="720" w:hanging="360"/>
      </w:pPr>
      <w:rPr>
        <w:rFonts w:ascii="Calibri" w:eastAsiaTheme="minorHAnsi" w:hAnsi="Calibri" w:cs="Helvetica-Bol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5AC4DD9"/>
    <w:multiLevelType w:val="hybridMultilevel"/>
    <w:tmpl w:val="F80EBC0A"/>
    <w:lvl w:ilvl="0" w:tplc="D04A5FF6">
      <w:start w:val="1"/>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1A7E31"/>
    <w:multiLevelType w:val="hybridMultilevel"/>
    <w:tmpl w:val="B714E95A"/>
    <w:lvl w:ilvl="0" w:tplc="6242E3EE">
      <w:start w:val="1"/>
      <w:numFmt w:val="bullet"/>
      <w:lvlText w:val="-"/>
      <w:lvlJc w:val="left"/>
      <w:pPr>
        <w:ind w:left="720" w:hanging="360"/>
      </w:pPr>
      <w:rPr>
        <w:rFonts w:ascii="Arial" w:eastAsia="Times New Roman"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C0A0580"/>
    <w:multiLevelType w:val="hybridMultilevel"/>
    <w:tmpl w:val="4CC6D668"/>
    <w:lvl w:ilvl="0" w:tplc="43AC67E6">
      <w:numFmt w:val="bullet"/>
      <w:lvlText w:val="-"/>
      <w:lvlJc w:val="left"/>
      <w:pPr>
        <w:ind w:left="720" w:hanging="360"/>
      </w:pPr>
      <w:rPr>
        <w:rFonts w:ascii="Calibri" w:eastAsiaTheme="minorHAnsi" w:hAnsi="Calibri" w:cs="Helvetica-Bold"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1634270"/>
    <w:multiLevelType w:val="hybridMultilevel"/>
    <w:tmpl w:val="EBCC9EBC"/>
    <w:lvl w:ilvl="0" w:tplc="EDE2B178">
      <w:numFmt w:val="bullet"/>
      <w:lvlText w:val="-"/>
      <w:lvlJc w:val="left"/>
      <w:pPr>
        <w:ind w:left="720" w:hanging="360"/>
      </w:pPr>
      <w:rPr>
        <w:rFonts w:ascii="Calibri" w:eastAsia="Calibri" w:hAnsi="Calibri"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2">
    <w:nsid w:val="732350FF"/>
    <w:multiLevelType w:val="hybridMultilevel"/>
    <w:tmpl w:val="1E6C5E1A"/>
    <w:lvl w:ilvl="0" w:tplc="7C52F186">
      <w:start w:val="1"/>
      <w:numFmt w:val="decimal"/>
      <w:lvlText w:val="%1."/>
      <w:lvlJc w:val="left"/>
      <w:pPr>
        <w:ind w:left="720" w:hanging="360"/>
      </w:pPr>
      <w:rPr>
        <w:rFonts w:asciiTheme="minorHAnsi" w:eastAsiaTheme="minorHAnsi" w:hAnsiTheme="minorHAnsi" w:cs="Helvetica-Bold"/>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9A6281C"/>
    <w:multiLevelType w:val="hybridMultilevel"/>
    <w:tmpl w:val="F7BA566C"/>
    <w:lvl w:ilvl="0" w:tplc="D05CF34C">
      <w:start w:val="4"/>
      <w:numFmt w:val="bullet"/>
      <w:lvlText w:val="-"/>
      <w:lvlJc w:val="left"/>
      <w:pPr>
        <w:ind w:left="720" w:hanging="360"/>
      </w:pPr>
      <w:rPr>
        <w:rFonts w:ascii="Arial" w:eastAsia="Times New Roman" w:hAnsi="Arial" w:cs="Arial" w:hint="default"/>
      </w:rPr>
    </w:lvl>
    <w:lvl w:ilvl="1" w:tplc="0EB0C4D6">
      <w:start w:val="3"/>
      <w:numFmt w:val="bullet"/>
      <w:lvlText w:val="-"/>
      <w:lvlJc w:val="left"/>
      <w:pPr>
        <w:ind w:left="1440" w:hanging="360"/>
      </w:pPr>
      <w:rPr>
        <w:rFonts w:ascii="Calibri" w:eastAsiaTheme="minorEastAsia" w:hAnsi="Calibri" w:cstheme="minorBidi"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B15363A"/>
    <w:multiLevelType w:val="hybridMultilevel"/>
    <w:tmpl w:val="16F8723E"/>
    <w:lvl w:ilvl="0" w:tplc="43AC67E6">
      <w:numFmt w:val="bullet"/>
      <w:lvlText w:val="-"/>
      <w:lvlJc w:val="left"/>
      <w:pPr>
        <w:ind w:left="720" w:hanging="360"/>
      </w:pPr>
      <w:rPr>
        <w:rFonts w:ascii="Calibri" w:eastAsiaTheme="minorHAnsi" w:hAnsi="Calibri" w:cs="Helvetica-Bold"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C506305"/>
    <w:multiLevelType w:val="hybridMultilevel"/>
    <w:tmpl w:val="3E1AFA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D8E7DF3"/>
    <w:multiLevelType w:val="hybridMultilevel"/>
    <w:tmpl w:val="AB6E1FF2"/>
    <w:lvl w:ilvl="0" w:tplc="81F4DF42">
      <w:start w:val="1"/>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EE160E3"/>
    <w:multiLevelType w:val="hybridMultilevel"/>
    <w:tmpl w:val="55EA5534"/>
    <w:lvl w:ilvl="0" w:tplc="D05CF34C">
      <w:start w:val="4"/>
      <w:numFmt w:val="bullet"/>
      <w:lvlText w:val="-"/>
      <w:lvlJc w:val="left"/>
      <w:pPr>
        <w:ind w:left="1068" w:hanging="360"/>
      </w:pPr>
      <w:rPr>
        <w:rFonts w:ascii="Arial" w:eastAsia="Times New Roman" w:hAnsi="Arial" w:cs="Arial" w:hint="default"/>
      </w:rPr>
    </w:lvl>
    <w:lvl w:ilvl="1" w:tplc="0EB0C4D6">
      <w:start w:val="3"/>
      <w:numFmt w:val="bullet"/>
      <w:lvlText w:val="-"/>
      <w:lvlJc w:val="left"/>
      <w:pPr>
        <w:ind w:left="1788" w:hanging="360"/>
      </w:pPr>
      <w:rPr>
        <w:rFonts w:ascii="Calibri" w:eastAsiaTheme="minorEastAsia" w:hAnsi="Calibri" w:cstheme="minorBidi" w:hint="default"/>
      </w:rPr>
    </w:lvl>
    <w:lvl w:ilvl="2" w:tplc="040C0005">
      <w:start w:val="1"/>
      <w:numFmt w:val="bullet"/>
      <w:lvlText w:val=""/>
      <w:lvlJc w:val="left"/>
      <w:pPr>
        <w:ind w:left="2508" w:hanging="360"/>
      </w:pPr>
      <w:rPr>
        <w:rFonts w:ascii="Wingdings" w:hAnsi="Wingdings" w:hint="default"/>
      </w:rPr>
    </w:lvl>
    <w:lvl w:ilvl="3" w:tplc="040C000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num w:numId="1">
    <w:abstractNumId w:val="32"/>
  </w:num>
  <w:num w:numId="2">
    <w:abstractNumId w:val="0"/>
  </w:num>
  <w:num w:numId="3">
    <w:abstractNumId w:val="24"/>
  </w:num>
  <w:num w:numId="4">
    <w:abstractNumId w:val="36"/>
  </w:num>
  <w:num w:numId="5">
    <w:abstractNumId w:val="10"/>
  </w:num>
  <w:num w:numId="6">
    <w:abstractNumId w:val="13"/>
  </w:num>
  <w:num w:numId="7">
    <w:abstractNumId w:val="30"/>
  </w:num>
  <w:num w:numId="8">
    <w:abstractNumId w:val="18"/>
  </w:num>
  <w:num w:numId="9">
    <w:abstractNumId w:val="12"/>
  </w:num>
  <w:num w:numId="10">
    <w:abstractNumId w:val="40"/>
  </w:num>
  <w:num w:numId="11">
    <w:abstractNumId w:val="27"/>
  </w:num>
  <w:num w:numId="12">
    <w:abstractNumId w:val="23"/>
  </w:num>
  <w:num w:numId="13">
    <w:abstractNumId w:val="35"/>
  </w:num>
  <w:num w:numId="14">
    <w:abstractNumId w:val="25"/>
  </w:num>
  <w:num w:numId="15">
    <w:abstractNumId w:val="37"/>
  </w:num>
  <w:num w:numId="16">
    <w:abstractNumId w:val="7"/>
  </w:num>
  <w:num w:numId="17">
    <w:abstractNumId w:val="44"/>
  </w:num>
  <w:num w:numId="18">
    <w:abstractNumId w:val="31"/>
  </w:num>
  <w:num w:numId="19">
    <w:abstractNumId w:val="16"/>
  </w:num>
  <w:num w:numId="20">
    <w:abstractNumId w:val="33"/>
  </w:num>
  <w:num w:numId="21">
    <w:abstractNumId w:val="15"/>
  </w:num>
  <w:num w:numId="22">
    <w:abstractNumId w:val="45"/>
  </w:num>
  <w:num w:numId="23">
    <w:abstractNumId w:val="4"/>
  </w:num>
  <w:num w:numId="24">
    <w:abstractNumId w:val="20"/>
  </w:num>
  <w:num w:numId="25">
    <w:abstractNumId w:val="28"/>
  </w:num>
  <w:num w:numId="26">
    <w:abstractNumId w:val="17"/>
  </w:num>
  <w:num w:numId="27">
    <w:abstractNumId w:val="22"/>
  </w:num>
  <w:num w:numId="28">
    <w:abstractNumId w:val="1"/>
  </w:num>
  <w:num w:numId="29">
    <w:abstractNumId w:val="8"/>
  </w:num>
  <w:num w:numId="30">
    <w:abstractNumId w:val="19"/>
  </w:num>
  <w:num w:numId="31">
    <w:abstractNumId w:val="26"/>
  </w:num>
  <w:num w:numId="32">
    <w:abstractNumId w:val="34"/>
  </w:num>
  <w:num w:numId="33">
    <w:abstractNumId w:val="21"/>
  </w:num>
  <w:num w:numId="34">
    <w:abstractNumId w:val="9"/>
  </w:num>
  <w:num w:numId="35">
    <w:abstractNumId w:val="5"/>
  </w:num>
  <w:num w:numId="36">
    <w:abstractNumId w:val="6"/>
  </w:num>
  <w:num w:numId="37">
    <w:abstractNumId w:val="43"/>
  </w:num>
  <w:num w:numId="38">
    <w:abstractNumId w:val="29"/>
  </w:num>
  <w:num w:numId="39">
    <w:abstractNumId w:val="47"/>
  </w:num>
  <w:num w:numId="40">
    <w:abstractNumId w:val="38"/>
  </w:num>
  <w:num w:numId="41">
    <w:abstractNumId w:val="2"/>
  </w:num>
  <w:num w:numId="42">
    <w:abstractNumId w:val="41"/>
  </w:num>
  <w:num w:numId="43">
    <w:abstractNumId w:val="14"/>
  </w:num>
  <w:num w:numId="44">
    <w:abstractNumId w:val="46"/>
  </w:num>
  <w:num w:numId="45">
    <w:abstractNumId w:val="39"/>
  </w:num>
  <w:num w:numId="46">
    <w:abstractNumId w:val="42"/>
  </w:num>
  <w:num w:numId="47">
    <w:abstractNumId w:val="11"/>
  </w:num>
  <w:num w:numId="48">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40968">
      <o:colormru v:ext="edit" colors="#ddd,#a0a4a7,#007d57"/>
    </o:shapedefaults>
    <o:shapelayout v:ext="edit">
      <o:idmap v:ext="edit" data="40"/>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0E3D"/>
    <w:rsid w:val="0000079C"/>
    <w:rsid w:val="0000466A"/>
    <w:rsid w:val="00010830"/>
    <w:rsid w:val="00015607"/>
    <w:rsid w:val="0001577E"/>
    <w:rsid w:val="000214B5"/>
    <w:rsid w:val="00022578"/>
    <w:rsid w:val="0002615B"/>
    <w:rsid w:val="00030371"/>
    <w:rsid w:val="00034FCB"/>
    <w:rsid w:val="000377AF"/>
    <w:rsid w:val="00043283"/>
    <w:rsid w:val="000603BC"/>
    <w:rsid w:val="00066024"/>
    <w:rsid w:val="00070998"/>
    <w:rsid w:val="00072F38"/>
    <w:rsid w:val="000859CF"/>
    <w:rsid w:val="00086EFC"/>
    <w:rsid w:val="00090F16"/>
    <w:rsid w:val="00092744"/>
    <w:rsid w:val="00096393"/>
    <w:rsid w:val="000A5E24"/>
    <w:rsid w:val="000B7132"/>
    <w:rsid w:val="000C6962"/>
    <w:rsid w:val="000D6440"/>
    <w:rsid w:val="000E21FF"/>
    <w:rsid w:val="000F20A6"/>
    <w:rsid w:val="000F447C"/>
    <w:rsid w:val="000F507E"/>
    <w:rsid w:val="0010030E"/>
    <w:rsid w:val="00122A4B"/>
    <w:rsid w:val="00130197"/>
    <w:rsid w:val="0013146B"/>
    <w:rsid w:val="001353DB"/>
    <w:rsid w:val="00135514"/>
    <w:rsid w:val="00137018"/>
    <w:rsid w:val="00140EDA"/>
    <w:rsid w:val="001457CC"/>
    <w:rsid w:val="0015308F"/>
    <w:rsid w:val="0015494B"/>
    <w:rsid w:val="00161B24"/>
    <w:rsid w:val="00171154"/>
    <w:rsid w:val="00182127"/>
    <w:rsid w:val="00191FA6"/>
    <w:rsid w:val="001A3301"/>
    <w:rsid w:val="001B0055"/>
    <w:rsid w:val="001B0FD2"/>
    <w:rsid w:val="001B4904"/>
    <w:rsid w:val="001B69AD"/>
    <w:rsid w:val="001D23C9"/>
    <w:rsid w:val="001E4F5A"/>
    <w:rsid w:val="001F2C44"/>
    <w:rsid w:val="001F490C"/>
    <w:rsid w:val="001F4C0F"/>
    <w:rsid w:val="0020512B"/>
    <w:rsid w:val="0020618D"/>
    <w:rsid w:val="00236532"/>
    <w:rsid w:val="002455E1"/>
    <w:rsid w:val="00254ACC"/>
    <w:rsid w:val="002606F9"/>
    <w:rsid w:val="00272E79"/>
    <w:rsid w:val="0027386B"/>
    <w:rsid w:val="00291A8E"/>
    <w:rsid w:val="0029419E"/>
    <w:rsid w:val="00294E0D"/>
    <w:rsid w:val="002B3379"/>
    <w:rsid w:val="002B4B4E"/>
    <w:rsid w:val="002C0D90"/>
    <w:rsid w:val="002C0E3D"/>
    <w:rsid w:val="002C24A0"/>
    <w:rsid w:val="002C43CF"/>
    <w:rsid w:val="002C4BB2"/>
    <w:rsid w:val="002C4FA9"/>
    <w:rsid w:val="002C7FDD"/>
    <w:rsid w:val="002D310E"/>
    <w:rsid w:val="002D3B17"/>
    <w:rsid w:val="002D76DD"/>
    <w:rsid w:val="002F73DF"/>
    <w:rsid w:val="003051BE"/>
    <w:rsid w:val="003115E9"/>
    <w:rsid w:val="003153B0"/>
    <w:rsid w:val="003157EC"/>
    <w:rsid w:val="00316081"/>
    <w:rsid w:val="003229DA"/>
    <w:rsid w:val="00327870"/>
    <w:rsid w:val="00333ABC"/>
    <w:rsid w:val="00334620"/>
    <w:rsid w:val="00334E8C"/>
    <w:rsid w:val="00347165"/>
    <w:rsid w:val="00350303"/>
    <w:rsid w:val="00353BBC"/>
    <w:rsid w:val="00364464"/>
    <w:rsid w:val="00370099"/>
    <w:rsid w:val="00373380"/>
    <w:rsid w:val="0037651D"/>
    <w:rsid w:val="00382A46"/>
    <w:rsid w:val="003858C6"/>
    <w:rsid w:val="003858CA"/>
    <w:rsid w:val="00386B74"/>
    <w:rsid w:val="003A000E"/>
    <w:rsid w:val="003A06DE"/>
    <w:rsid w:val="003A1A75"/>
    <w:rsid w:val="003A1F4A"/>
    <w:rsid w:val="003A3D27"/>
    <w:rsid w:val="003A518B"/>
    <w:rsid w:val="003C19A6"/>
    <w:rsid w:val="003D67CC"/>
    <w:rsid w:val="003E570F"/>
    <w:rsid w:val="00400C48"/>
    <w:rsid w:val="00421689"/>
    <w:rsid w:val="00425AAD"/>
    <w:rsid w:val="00426F24"/>
    <w:rsid w:val="00434709"/>
    <w:rsid w:val="00436E74"/>
    <w:rsid w:val="00442769"/>
    <w:rsid w:val="0045345B"/>
    <w:rsid w:val="00453E58"/>
    <w:rsid w:val="00483BC4"/>
    <w:rsid w:val="0048403A"/>
    <w:rsid w:val="00486575"/>
    <w:rsid w:val="004921BE"/>
    <w:rsid w:val="00494C27"/>
    <w:rsid w:val="004A3DF5"/>
    <w:rsid w:val="004B5427"/>
    <w:rsid w:val="004C5DE8"/>
    <w:rsid w:val="004C6F79"/>
    <w:rsid w:val="004D22C9"/>
    <w:rsid w:val="004F3ED4"/>
    <w:rsid w:val="0050291D"/>
    <w:rsid w:val="00525B6C"/>
    <w:rsid w:val="00533178"/>
    <w:rsid w:val="00557E4B"/>
    <w:rsid w:val="00564B05"/>
    <w:rsid w:val="00565062"/>
    <w:rsid w:val="005740E7"/>
    <w:rsid w:val="00574437"/>
    <w:rsid w:val="005749D4"/>
    <w:rsid w:val="00575FFB"/>
    <w:rsid w:val="005917E1"/>
    <w:rsid w:val="005927FE"/>
    <w:rsid w:val="005A1E87"/>
    <w:rsid w:val="005B23F9"/>
    <w:rsid w:val="005B354B"/>
    <w:rsid w:val="005C15E5"/>
    <w:rsid w:val="005C3501"/>
    <w:rsid w:val="005D2BAE"/>
    <w:rsid w:val="005D33DD"/>
    <w:rsid w:val="005D5360"/>
    <w:rsid w:val="005E32A1"/>
    <w:rsid w:val="005F2E93"/>
    <w:rsid w:val="005F5162"/>
    <w:rsid w:val="0060015D"/>
    <w:rsid w:val="00601310"/>
    <w:rsid w:val="00605C85"/>
    <w:rsid w:val="00613F89"/>
    <w:rsid w:val="006167FF"/>
    <w:rsid w:val="00616F30"/>
    <w:rsid w:val="006247FE"/>
    <w:rsid w:val="00631D93"/>
    <w:rsid w:val="00633116"/>
    <w:rsid w:val="006428B5"/>
    <w:rsid w:val="00644FB3"/>
    <w:rsid w:val="00653384"/>
    <w:rsid w:val="00656EC0"/>
    <w:rsid w:val="00662399"/>
    <w:rsid w:val="0066332E"/>
    <w:rsid w:val="006666D6"/>
    <w:rsid w:val="006828DA"/>
    <w:rsid w:val="0068399D"/>
    <w:rsid w:val="00691187"/>
    <w:rsid w:val="00692011"/>
    <w:rsid w:val="006A2919"/>
    <w:rsid w:val="006A30BF"/>
    <w:rsid w:val="006A3330"/>
    <w:rsid w:val="006C14EB"/>
    <w:rsid w:val="006C68ED"/>
    <w:rsid w:val="006C6E3D"/>
    <w:rsid w:val="006C7F10"/>
    <w:rsid w:val="006D319A"/>
    <w:rsid w:val="006D4BCC"/>
    <w:rsid w:val="006D7ED2"/>
    <w:rsid w:val="006E570F"/>
    <w:rsid w:val="006E5B0B"/>
    <w:rsid w:val="00703B21"/>
    <w:rsid w:val="00705D2C"/>
    <w:rsid w:val="00714EC6"/>
    <w:rsid w:val="007158B1"/>
    <w:rsid w:val="00715A29"/>
    <w:rsid w:val="007245C6"/>
    <w:rsid w:val="007253D1"/>
    <w:rsid w:val="0073097D"/>
    <w:rsid w:val="00731A20"/>
    <w:rsid w:val="00731ED5"/>
    <w:rsid w:val="00731F51"/>
    <w:rsid w:val="00732CF5"/>
    <w:rsid w:val="007466AF"/>
    <w:rsid w:val="00746EC9"/>
    <w:rsid w:val="00753653"/>
    <w:rsid w:val="0077601F"/>
    <w:rsid w:val="0077735F"/>
    <w:rsid w:val="00777778"/>
    <w:rsid w:val="00781C10"/>
    <w:rsid w:val="0078348A"/>
    <w:rsid w:val="007A2B34"/>
    <w:rsid w:val="007B1E6B"/>
    <w:rsid w:val="007B7E5F"/>
    <w:rsid w:val="007C23C8"/>
    <w:rsid w:val="007E621A"/>
    <w:rsid w:val="007F0C70"/>
    <w:rsid w:val="007F2BA8"/>
    <w:rsid w:val="007F4B23"/>
    <w:rsid w:val="007F5C61"/>
    <w:rsid w:val="007F738B"/>
    <w:rsid w:val="0081093E"/>
    <w:rsid w:val="00824212"/>
    <w:rsid w:val="008337BB"/>
    <w:rsid w:val="008355F5"/>
    <w:rsid w:val="00840BB7"/>
    <w:rsid w:val="00847611"/>
    <w:rsid w:val="00861A34"/>
    <w:rsid w:val="0086448F"/>
    <w:rsid w:val="00872747"/>
    <w:rsid w:val="008746D9"/>
    <w:rsid w:val="00875178"/>
    <w:rsid w:val="00885A87"/>
    <w:rsid w:val="008942C5"/>
    <w:rsid w:val="008A44CD"/>
    <w:rsid w:val="008B09A6"/>
    <w:rsid w:val="008B32E2"/>
    <w:rsid w:val="008B6DFF"/>
    <w:rsid w:val="008C654E"/>
    <w:rsid w:val="008C6F5D"/>
    <w:rsid w:val="008E756B"/>
    <w:rsid w:val="008F2994"/>
    <w:rsid w:val="008F2D5A"/>
    <w:rsid w:val="008F4563"/>
    <w:rsid w:val="008F4F06"/>
    <w:rsid w:val="00901965"/>
    <w:rsid w:val="00905A31"/>
    <w:rsid w:val="0091242F"/>
    <w:rsid w:val="009343F4"/>
    <w:rsid w:val="00940AF9"/>
    <w:rsid w:val="0094148D"/>
    <w:rsid w:val="009439FE"/>
    <w:rsid w:val="00945C5D"/>
    <w:rsid w:val="009523DB"/>
    <w:rsid w:val="009538EB"/>
    <w:rsid w:val="00953922"/>
    <w:rsid w:val="0095617E"/>
    <w:rsid w:val="0097233E"/>
    <w:rsid w:val="00977BCB"/>
    <w:rsid w:val="0098479B"/>
    <w:rsid w:val="009939C1"/>
    <w:rsid w:val="009A0D22"/>
    <w:rsid w:val="009A0D4F"/>
    <w:rsid w:val="009B0866"/>
    <w:rsid w:val="009B779C"/>
    <w:rsid w:val="009C25AB"/>
    <w:rsid w:val="009D5943"/>
    <w:rsid w:val="009D7AA0"/>
    <w:rsid w:val="009E2587"/>
    <w:rsid w:val="009F4FC5"/>
    <w:rsid w:val="00A025C9"/>
    <w:rsid w:val="00A05C39"/>
    <w:rsid w:val="00A07D19"/>
    <w:rsid w:val="00A16E9E"/>
    <w:rsid w:val="00A208BD"/>
    <w:rsid w:val="00A274E9"/>
    <w:rsid w:val="00A3338A"/>
    <w:rsid w:val="00A3534D"/>
    <w:rsid w:val="00A36C30"/>
    <w:rsid w:val="00A40C0A"/>
    <w:rsid w:val="00A41093"/>
    <w:rsid w:val="00A42A14"/>
    <w:rsid w:val="00A4669D"/>
    <w:rsid w:val="00A52B1E"/>
    <w:rsid w:val="00A60663"/>
    <w:rsid w:val="00A6398E"/>
    <w:rsid w:val="00A6775F"/>
    <w:rsid w:val="00A8578E"/>
    <w:rsid w:val="00A908AC"/>
    <w:rsid w:val="00A93BDA"/>
    <w:rsid w:val="00AA7D5E"/>
    <w:rsid w:val="00AD21DD"/>
    <w:rsid w:val="00AD2D18"/>
    <w:rsid w:val="00AD4D87"/>
    <w:rsid w:val="00AF2DAF"/>
    <w:rsid w:val="00B22659"/>
    <w:rsid w:val="00B226AF"/>
    <w:rsid w:val="00B23F74"/>
    <w:rsid w:val="00B25EA8"/>
    <w:rsid w:val="00B268DF"/>
    <w:rsid w:val="00B2726B"/>
    <w:rsid w:val="00B31D26"/>
    <w:rsid w:val="00B5455D"/>
    <w:rsid w:val="00B712F0"/>
    <w:rsid w:val="00B71D6E"/>
    <w:rsid w:val="00B7257A"/>
    <w:rsid w:val="00B778B2"/>
    <w:rsid w:val="00B8534E"/>
    <w:rsid w:val="00B90E06"/>
    <w:rsid w:val="00B9287B"/>
    <w:rsid w:val="00B93D3F"/>
    <w:rsid w:val="00BA088F"/>
    <w:rsid w:val="00BA0C79"/>
    <w:rsid w:val="00BA7B6D"/>
    <w:rsid w:val="00BA7F09"/>
    <w:rsid w:val="00BB4AB9"/>
    <w:rsid w:val="00BC17F7"/>
    <w:rsid w:val="00BC1C53"/>
    <w:rsid w:val="00BD0E5D"/>
    <w:rsid w:val="00BD11F2"/>
    <w:rsid w:val="00BD4E34"/>
    <w:rsid w:val="00BE081C"/>
    <w:rsid w:val="00BE1D3D"/>
    <w:rsid w:val="00BE4ACE"/>
    <w:rsid w:val="00BF00DC"/>
    <w:rsid w:val="00BF06C6"/>
    <w:rsid w:val="00C024D4"/>
    <w:rsid w:val="00C105AC"/>
    <w:rsid w:val="00C10C59"/>
    <w:rsid w:val="00C14E0F"/>
    <w:rsid w:val="00C2348B"/>
    <w:rsid w:val="00C25532"/>
    <w:rsid w:val="00C27F47"/>
    <w:rsid w:val="00C35BFA"/>
    <w:rsid w:val="00C446EE"/>
    <w:rsid w:val="00C45878"/>
    <w:rsid w:val="00C45E15"/>
    <w:rsid w:val="00C618DA"/>
    <w:rsid w:val="00C64A4D"/>
    <w:rsid w:val="00C778C0"/>
    <w:rsid w:val="00CA2A1F"/>
    <w:rsid w:val="00CB52E0"/>
    <w:rsid w:val="00CC349F"/>
    <w:rsid w:val="00CC794B"/>
    <w:rsid w:val="00CC7E17"/>
    <w:rsid w:val="00CE33B5"/>
    <w:rsid w:val="00CE4BDB"/>
    <w:rsid w:val="00CE6E65"/>
    <w:rsid w:val="00CF3A4B"/>
    <w:rsid w:val="00CF4EBC"/>
    <w:rsid w:val="00CF5804"/>
    <w:rsid w:val="00D129D9"/>
    <w:rsid w:val="00D13F81"/>
    <w:rsid w:val="00D2437A"/>
    <w:rsid w:val="00D31FF8"/>
    <w:rsid w:val="00D4693E"/>
    <w:rsid w:val="00D52253"/>
    <w:rsid w:val="00D545DF"/>
    <w:rsid w:val="00D61BBD"/>
    <w:rsid w:val="00D67E31"/>
    <w:rsid w:val="00D73C97"/>
    <w:rsid w:val="00D806DC"/>
    <w:rsid w:val="00D81A4E"/>
    <w:rsid w:val="00D84910"/>
    <w:rsid w:val="00DB4EC0"/>
    <w:rsid w:val="00DC0D66"/>
    <w:rsid w:val="00DC0EFC"/>
    <w:rsid w:val="00DC12AB"/>
    <w:rsid w:val="00DC381B"/>
    <w:rsid w:val="00DD29EA"/>
    <w:rsid w:val="00DD46C9"/>
    <w:rsid w:val="00DE091B"/>
    <w:rsid w:val="00E02CC9"/>
    <w:rsid w:val="00E03C74"/>
    <w:rsid w:val="00E077F0"/>
    <w:rsid w:val="00E10B74"/>
    <w:rsid w:val="00E11876"/>
    <w:rsid w:val="00E16605"/>
    <w:rsid w:val="00E16EE3"/>
    <w:rsid w:val="00E30338"/>
    <w:rsid w:val="00E337F1"/>
    <w:rsid w:val="00E35DFC"/>
    <w:rsid w:val="00E3626A"/>
    <w:rsid w:val="00E51EAD"/>
    <w:rsid w:val="00E54747"/>
    <w:rsid w:val="00E55873"/>
    <w:rsid w:val="00E714B4"/>
    <w:rsid w:val="00E90D7C"/>
    <w:rsid w:val="00E92C0B"/>
    <w:rsid w:val="00E947B9"/>
    <w:rsid w:val="00E9480F"/>
    <w:rsid w:val="00E9503F"/>
    <w:rsid w:val="00EA0C60"/>
    <w:rsid w:val="00EB7560"/>
    <w:rsid w:val="00EC5A26"/>
    <w:rsid w:val="00EC792D"/>
    <w:rsid w:val="00ED1543"/>
    <w:rsid w:val="00ED4019"/>
    <w:rsid w:val="00EE1746"/>
    <w:rsid w:val="00EE47CF"/>
    <w:rsid w:val="00EE52C2"/>
    <w:rsid w:val="00EF0736"/>
    <w:rsid w:val="00EF1238"/>
    <w:rsid w:val="00F000B8"/>
    <w:rsid w:val="00F0181A"/>
    <w:rsid w:val="00F036A3"/>
    <w:rsid w:val="00F03854"/>
    <w:rsid w:val="00F051E0"/>
    <w:rsid w:val="00F15D04"/>
    <w:rsid w:val="00F163DD"/>
    <w:rsid w:val="00F32F88"/>
    <w:rsid w:val="00F34BA7"/>
    <w:rsid w:val="00F53262"/>
    <w:rsid w:val="00F61C08"/>
    <w:rsid w:val="00F66DD8"/>
    <w:rsid w:val="00F74641"/>
    <w:rsid w:val="00F75E8D"/>
    <w:rsid w:val="00F877E9"/>
    <w:rsid w:val="00F9353E"/>
    <w:rsid w:val="00FA708C"/>
    <w:rsid w:val="00FA7FBB"/>
    <w:rsid w:val="00FB1829"/>
    <w:rsid w:val="00FE788B"/>
    <w:rsid w:val="00FF3DA5"/>
    <w:rsid w:val="00FF772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68">
      <o:colormru v:ext="edit" colors="#ddd,#a0a4a7,#007d57"/>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39"/>
    <w:lsdException w:name="toc 6" w:uiPriority="0"/>
    <w:lsdException w:name="toc 7" w:uiPriority="0"/>
    <w:lsdException w:name="toc 8" w:uiPriority="0"/>
    <w:lsdException w:name="toc 9"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348A"/>
    <w:pPr>
      <w:spacing w:after="60" w:line="276" w:lineRule="auto"/>
    </w:pPr>
    <w:rPr>
      <w:rFonts w:ascii="Arial" w:hAnsi="Arial"/>
      <w:szCs w:val="22"/>
    </w:rPr>
  </w:style>
  <w:style w:type="paragraph" w:styleId="Titre1">
    <w:name w:val="heading 1"/>
    <w:basedOn w:val="Normal"/>
    <w:next w:val="Normal"/>
    <w:link w:val="Titre1Car"/>
    <w:uiPriority w:val="9"/>
    <w:qFormat/>
    <w:rsid w:val="00373380"/>
    <w:pPr>
      <w:numPr>
        <w:numId w:val="1"/>
      </w:numPr>
      <w:autoSpaceDE w:val="0"/>
      <w:autoSpaceDN w:val="0"/>
      <w:adjustRightInd w:val="0"/>
      <w:spacing w:after="240" w:line="240" w:lineRule="auto"/>
      <w:contextualSpacing/>
      <w:jc w:val="both"/>
      <w:outlineLvl w:val="0"/>
    </w:pPr>
    <w:rPr>
      <w:rFonts w:ascii="Arial Narrow" w:hAnsi="Arial Narrow" w:cs="Arial"/>
      <w:b/>
      <w:bCs/>
      <w:color w:val="007D57"/>
      <w:kern w:val="32"/>
      <w:sz w:val="32"/>
      <w:szCs w:val="32"/>
    </w:rPr>
  </w:style>
  <w:style w:type="paragraph" w:styleId="Titre2">
    <w:name w:val="heading 2"/>
    <w:basedOn w:val="Normal"/>
    <w:next w:val="Normal"/>
    <w:link w:val="Titre2Car"/>
    <w:uiPriority w:val="9"/>
    <w:qFormat/>
    <w:rsid w:val="00373380"/>
    <w:pPr>
      <w:numPr>
        <w:ilvl w:val="1"/>
        <w:numId w:val="1"/>
      </w:numPr>
      <w:tabs>
        <w:tab w:val="clear" w:pos="1440"/>
      </w:tabs>
      <w:autoSpaceDE w:val="0"/>
      <w:autoSpaceDN w:val="0"/>
      <w:adjustRightInd w:val="0"/>
      <w:spacing w:after="240" w:line="240" w:lineRule="auto"/>
      <w:ind w:left="792" w:hanging="432"/>
      <w:contextualSpacing/>
      <w:jc w:val="both"/>
      <w:outlineLvl w:val="1"/>
    </w:pPr>
    <w:rPr>
      <w:rFonts w:ascii="Arial Narrow" w:hAnsi="Arial Narrow" w:cs="Arial"/>
      <w:bCs/>
      <w:iCs/>
      <w:color w:val="808080"/>
      <w:sz w:val="28"/>
      <w:szCs w:val="28"/>
    </w:rPr>
  </w:style>
  <w:style w:type="paragraph" w:styleId="Titre3">
    <w:name w:val="heading 3"/>
    <w:basedOn w:val="Normal"/>
    <w:next w:val="Normal"/>
    <w:link w:val="Titre3Car"/>
    <w:uiPriority w:val="9"/>
    <w:qFormat/>
    <w:rsid w:val="0078348A"/>
    <w:pPr>
      <w:keepNext/>
      <w:numPr>
        <w:ilvl w:val="4"/>
        <w:numId w:val="1"/>
      </w:numPr>
      <w:tabs>
        <w:tab w:val="clear" w:pos="3600"/>
        <w:tab w:val="left" w:pos="1260"/>
      </w:tabs>
      <w:spacing w:before="120" w:after="120"/>
      <w:ind w:left="900" w:firstLine="0"/>
      <w:outlineLvl w:val="2"/>
    </w:pPr>
    <w:rPr>
      <w:rFonts w:ascii="Arial Narrow" w:hAnsi="Arial Narrow" w:cs="Arial"/>
      <w:b/>
      <w:bCs/>
      <w:sz w:val="24"/>
      <w:szCs w:val="26"/>
    </w:rPr>
  </w:style>
  <w:style w:type="paragraph" w:styleId="Titre4">
    <w:name w:val="heading 4"/>
    <w:basedOn w:val="Normal"/>
    <w:next w:val="Normal"/>
    <w:qFormat/>
    <w:rsid w:val="0078348A"/>
    <w:pPr>
      <w:keepNext/>
      <w:numPr>
        <w:ilvl w:val="6"/>
        <w:numId w:val="1"/>
      </w:numPr>
      <w:tabs>
        <w:tab w:val="clear" w:pos="5040"/>
        <w:tab w:val="left" w:pos="1620"/>
      </w:tabs>
      <w:spacing w:before="120" w:after="0"/>
      <w:ind w:left="1260" w:firstLine="0"/>
      <w:outlineLvl w:val="3"/>
    </w:pPr>
    <w:rPr>
      <w:rFonts w:ascii="Arial Narrow" w:hAnsi="Arial Narrow"/>
      <w:bCs/>
      <w:sz w:val="24"/>
      <w:szCs w:val="28"/>
    </w:rPr>
  </w:style>
  <w:style w:type="paragraph" w:styleId="Titre5">
    <w:name w:val="heading 5"/>
    <w:basedOn w:val="Normal"/>
    <w:next w:val="Normal"/>
    <w:qFormat/>
    <w:rsid w:val="0078348A"/>
    <w:pPr>
      <w:numPr>
        <w:ilvl w:val="7"/>
        <w:numId w:val="2"/>
      </w:numPr>
      <w:tabs>
        <w:tab w:val="clear" w:pos="5760"/>
        <w:tab w:val="left" w:pos="1980"/>
      </w:tabs>
      <w:spacing w:before="120" w:after="0"/>
      <w:ind w:left="1620" w:firstLine="0"/>
      <w:outlineLvl w:val="4"/>
    </w:pPr>
    <w:rPr>
      <w:bCs/>
      <w:i/>
      <w:iCs/>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qFormat/>
    <w:rsid w:val="00A42A14"/>
    <w:pPr>
      <w:spacing w:after="120" w:line="240" w:lineRule="auto"/>
      <w:jc w:val="center"/>
    </w:pPr>
    <w:rPr>
      <w:bCs/>
      <w:smallCaps/>
      <w:color w:val="999999"/>
      <w:szCs w:val="20"/>
      <w:lang w:val="en-US"/>
    </w:rPr>
  </w:style>
  <w:style w:type="paragraph" w:customStyle="1" w:styleId="Version">
    <w:name w:val="Version"/>
    <w:basedOn w:val="Normal"/>
    <w:rsid w:val="006828DA"/>
    <w:pPr>
      <w:spacing w:after="0"/>
      <w:ind w:left="709"/>
    </w:pPr>
    <w:rPr>
      <w:rFonts w:ascii="Arial Narrow" w:hAnsi="Arial Narrow"/>
      <w:b/>
      <w:color w:val="007D57"/>
      <w:spacing w:val="40"/>
      <w:sz w:val="16"/>
      <w:szCs w:val="16"/>
    </w:rPr>
  </w:style>
  <w:style w:type="paragraph" w:customStyle="1" w:styleId="sous-titreSommaire">
    <w:name w:val="sous-titre / Sommaire"/>
    <w:basedOn w:val="TITREDUDOC"/>
    <w:rsid w:val="00090F16"/>
    <w:rPr>
      <w:color w:val="auto"/>
    </w:rPr>
  </w:style>
  <w:style w:type="paragraph" w:styleId="TM4">
    <w:name w:val="toc 4"/>
    <w:basedOn w:val="Normal"/>
    <w:next w:val="Normal"/>
    <w:autoRedefine/>
    <w:semiHidden/>
    <w:rsid w:val="0078348A"/>
    <w:pPr>
      <w:tabs>
        <w:tab w:val="left" w:pos="1260"/>
        <w:tab w:val="right" w:leader="dot" w:pos="9060"/>
      </w:tabs>
      <w:spacing w:after="0"/>
      <w:ind w:left="900"/>
    </w:pPr>
    <w:rPr>
      <w:szCs w:val="20"/>
    </w:rPr>
  </w:style>
  <w:style w:type="paragraph" w:styleId="Textedebulles">
    <w:name w:val="Balloon Text"/>
    <w:basedOn w:val="Normal"/>
    <w:link w:val="TextedebullesCar"/>
    <w:uiPriority w:val="99"/>
    <w:semiHidden/>
    <w:unhideWhenUsed/>
    <w:rsid w:val="006C68ED"/>
    <w:pPr>
      <w:spacing w:after="0" w:line="240" w:lineRule="auto"/>
    </w:pPr>
    <w:rPr>
      <w:rFonts w:ascii="Tahoma" w:hAnsi="Tahoma" w:cs="Tahoma"/>
      <w:sz w:val="16"/>
      <w:szCs w:val="16"/>
    </w:rPr>
  </w:style>
  <w:style w:type="character" w:customStyle="1" w:styleId="TextedebullesCar">
    <w:name w:val="Texte de bulles Car"/>
    <w:link w:val="Textedebulles"/>
    <w:uiPriority w:val="99"/>
    <w:semiHidden/>
    <w:rsid w:val="006C68ED"/>
    <w:rPr>
      <w:rFonts w:ascii="Tahoma" w:hAnsi="Tahoma" w:cs="Tahoma"/>
      <w:sz w:val="16"/>
      <w:szCs w:val="16"/>
    </w:rPr>
  </w:style>
  <w:style w:type="character" w:styleId="Textedelespacerserv">
    <w:name w:val="Placeholder Text"/>
    <w:uiPriority w:val="99"/>
    <w:semiHidden/>
    <w:rsid w:val="006C68ED"/>
    <w:rPr>
      <w:color w:val="808080"/>
    </w:rPr>
  </w:style>
  <w:style w:type="paragraph" w:styleId="TM5">
    <w:name w:val="toc 5"/>
    <w:basedOn w:val="Normal"/>
    <w:next w:val="Normal"/>
    <w:autoRedefine/>
    <w:uiPriority w:val="39"/>
    <w:rsid w:val="0078348A"/>
    <w:pPr>
      <w:tabs>
        <w:tab w:val="left" w:pos="1620"/>
        <w:tab w:val="right" w:leader="dot" w:pos="9060"/>
      </w:tabs>
      <w:spacing w:after="0"/>
      <w:ind w:left="1260"/>
    </w:pPr>
    <w:rPr>
      <w:szCs w:val="20"/>
    </w:rPr>
  </w:style>
  <w:style w:type="paragraph" w:styleId="En-tte">
    <w:name w:val="header"/>
    <w:basedOn w:val="Normal"/>
    <w:link w:val="En-tteCar"/>
    <w:uiPriority w:val="99"/>
    <w:rsid w:val="00BC1C53"/>
    <w:pPr>
      <w:tabs>
        <w:tab w:val="center" w:pos="4536"/>
        <w:tab w:val="right" w:pos="9072"/>
      </w:tabs>
    </w:pPr>
  </w:style>
  <w:style w:type="paragraph" w:customStyle="1" w:styleId="TITREDUDOC">
    <w:name w:val="TITRE DU DOC"/>
    <w:basedOn w:val="Normal"/>
    <w:rsid w:val="00090F16"/>
    <w:pPr>
      <w:spacing w:after="0"/>
      <w:ind w:left="1080"/>
    </w:pPr>
    <w:rPr>
      <w:b/>
      <w:color w:val="007D57"/>
      <w:spacing w:val="40"/>
      <w:sz w:val="24"/>
      <w:szCs w:val="44"/>
    </w:rPr>
  </w:style>
  <w:style w:type="paragraph" w:customStyle="1" w:styleId="Tableau">
    <w:name w:val="Tableau"/>
    <w:basedOn w:val="Normal"/>
    <w:rsid w:val="000F447C"/>
    <w:pPr>
      <w:spacing w:after="0" w:line="240" w:lineRule="auto"/>
      <w:jc w:val="center"/>
    </w:pPr>
    <w:rPr>
      <w:rFonts w:cs="Arial"/>
      <w:bCs/>
      <w:color w:val="FFFFFF"/>
      <w:sz w:val="24"/>
      <w:szCs w:val="24"/>
    </w:rPr>
  </w:style>
  <w:style w:type="paragraph" w:customStyle="1" w:styleId="TitreTop">
    <w:name w:val="Titre Top"/>
    <w:basedOn w:val="Normal"/>
    <w:rsid w:val="009E2587"/>
    <w:pPr>
      <w:framePr w:w="5881" w:h="361" w:hSpace="141" w:wrap="around" w:vAnchor="text" w:hAnchor="page" w:x="5408" w:y="-906"/>
      <w:spacing w:line="360" w:lineRule="auto"/>
      <w:jc w:val="right"/>
    </w:pPr>
    <w:rPr>
      <w:b/>
      <w:color w:val="FFFFFF"/>
      <w:sz w:val="26"/>
    </w:rPr>
  </w:style>
  <w:style w:type="character" w:styleId="Numrodepage">
    <w:name w:val="page number"/>
    <w:rsid w:val="00861A34"/>
    <w:rPr>
      <w:rFonts w:ascii="Arial" w:hAnsi="Arial"/>
      <w:sz w:val="20"/>
    </w:rPr>
  </w:style>
  <w:style w:type="paragraph" w:styleId="TM1">
    <w:name w:val="toc 1"/>
    <w:basedOn w:val="Normal"/>
    <w:next w:val="Normal"/>
    <w:autoRedefine/>
    <w:uiPriority w:val="39"/>
    <w:rsid w:val="00A93BDA"/>
    <w:pPr>
      <w:spacing w:before="360" w:after="0"/>
    </w:pPr>
    <w:rPr>
      <w:rFonts w:cs="Arial"/>
      <w:bCs/>
      <w:caps/>
      <w:color w:val="007D57"/>
      <w:szCs w:val="24"/>
    </w:rPr>
  </w:style>
  <w:style w:type="paragraph" w:styleId="TM2">
    <w:name w:val="toc 2"/>
    <w:basedOn w:val="Normal"/>
    <w:next w:val="Normal"/>
    <w:autoRedefine/>
    <w:uiPriority w:val="39"/>
    <w:rsid w:val="0078348A"/>
    <w:pPr>
      <w:tabs>
        <w:tab w:val="left" w:pos="900"/>
        <w:tab w:val="right" w:leader="dot" w:pos="9060"/>
      </w:tabs>
      <w:spacing w:before="240" w:after="0"/>
      <w:ind w:left="360"/>
    </w:pPr>
    <w:rPr>
      <w:bCs/>
      <w:szCs w:val="20"/>
    </w:rPr>
  </w:style>
  <w:style w:type="paragraph" w:styleId="TM3">
    <w:name w:val="toc 3"/>
    <w:basedOn w:val="Normal"/>
    <w:next w:val="Normal"/>
    <w:autoRedefine/>
    <w:uiPriority w:val="39"/>
    <w:rsid w:val="0078348A"/>
    <w:pPr>
      <w:tabs>
        <w:tab w:val="left" w:pos="1080"/>
        <w:tab w:val="right" w:leader="dot" w:pos="9060"/>
      </w:tabs>
      <w:spacing w:after="0"/>
      <w:ind w:left="720"/>
    </w:pPr>
    <w:rPr>
      <w:szCs w:val="20"/>
    </w:rPr>
  </w:style>
  <w:style w:type="character" w:styleId="Lienhypertexte">
    <w:name w:val="Hyperlink"/>
    <w:uiPriority w:val="99"/>
    <w:rsid w:val="00691187"/>
    <w:rPr>
      <w:rFonts w:ascii="Arial" w:hAnsi="Arial"/>
      <w:color w:val="0000FF"/>
      <w:sz w:val="20"/>
      <w:u w:val="single"/>
    </w:rPr>
  </w:style>
  <w:style w:type="paragraph" w:styleId="Pieddepage">
    <w:name w:val="footer"/>
    <w:basedOn w:val="Normal"/>
    <w:link w:val="PieddepageCar"/>
    <w:uiPriority w:val="99"/>
    <w:rsid w:val="009E2587"/>
    <w:pPr>
      <w:tabs>
        <w:tab w:val="center" w:pos="4536"/>
        <w:tab w:val="right" w:pos="9072"/>
      </w:tabs>
    </w:pPr>
  </w:style>
  <w:style w:type="table" w:styleId="Grilledutableau">
    <w:name w:val="Table Grid"/>
    <w:basedOn w:val="TableauNormal"/>
    <w:uiPriority w:val="59"/>
    <w:rsid w:val="00CE6E65"/>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mmaire">
    <w:name w:val="Sommaire"/>
    <w:basedOn w:val="sous-titreSommaire"/>
    <w:rsid w:val="005B23F9"/>
    <w:pPr>
      <w:ind w:left="0"/>
    </w:pPr>
    <w:rPr>
      <w:bCs/>
      <w:szCs w:val="20"/>
    </w:rPr>
  </w:style>
  <w:style w:type="paragraph" w:customStyle="1" w:styleId="StyleArialNarrow8ptGrasCouleurpersonnaliseRVB0">
    <w:name w:val="Style Arial Narrow 8 pt Gras Couleur personnalisée(RVB(0"/>
    <w:aliases w:val="125,87)..."/>
    <w:basedOn w:val="Normal"/>
    <w:rsid w:val="00D61BBD"/>
    <w:pPr>
      <w:spacing w:after="0"/>
      <w:ind w:left="709" w:firstLine="371"/>
    </w:pPr>
    <w:rPr>
      <w:b/>
      <w:bCs/>
      <w:color w:val="007D57"/>
      <w:spacing w:val="40"/>
      <w:sz w:val="16"/>
      <w:szCs w:val="20"/>
    </w:rPr>
  </w:style>
  <w:style w:type="character" w:styleId="Marquedecommentaire">
    <w:name w:val="annotation reference"/>
    <w:uiPriority w:val="99"/>
    <w:semiHidden/>
    <w:rsid w:val="0078348A"/>
    <w:rPr>
      <w:sz w:val="16"/>
      <w:szCs w:val="16"/>
    </w:rPr>
  </w:style>
  <w:style w:type="paragraph" w:styleId="TM6">
    <w:name w:val="toc 6"/>
    <w:basedOn w:val="Normal"/>
    <w:next w:val="Normal"/>
    <w:autoRedefine/>
    <w:semiHidden/>
    <w:rsid w:val="000F507E"/>
    <w:pPr>
      <w:spacing w:after="0"/>
      <w:ind w:left="800"/>
    </w:pPr>
    <w:rPr>
      <w:rFonts w:ascii="Times New Roman" w:hAnsi="Times New Roman"/>
      <w:szCs w:val="20"/>
    </w:rPr>
  </w:style>
  <w:style w:type="paragraph" w:styleId="TM7">
    <w:name w:val="toc 7"/>
    <w:basedOn w:val="Normal"/>
    <w:next w:val="Normal"/>
    <w:autoRedefine/>
    <w:semiHidden/>
    <w:rsid w:val="000F507E"/>
    <w:pPr>
      <w:spacing w:after="0"/>
      <w:ind w:left="1000"/>
    </w:pPr>
    <w:rPr>
      <w:rFonts w:ascii="Times New Roman" w:hAnsi="Times New Roman"/>
      <w:szCs w:val="20"/>
    </w:rPr>
  </w:style>
  <w:style w:type="paragraph" w:styleId="TM8">
    <w:name w:val="toc 8"/>
    <w:basedOn w:val="Normal"/>
    <w:next w:val="Normal"/>
    <w:autoRedefine/>
    <w:semiHidden/>
    <w:rsid w:val="000F507E"/>
    <w:pPr>
      <w:spacing w:after="0"/>
      <w:ind w:left="1200"/>
    </w:pPr>
    <w:rPr>
      <w:rFonts w:ascii="Times New Roman" w:hAnsi="Times New Roman"/>
      <w:szCs w:val="20"/>
    </w:rPr>
  </w:style>
  <w:style w:type="paragraph" w:styleId="TM9">
    <w:name w:val="toc 9"/>
    <w:basedOn w:val="Normal"/>
    <w:next w:val="Normal"/>
    <w:autoRedefine/>
    <w:semiHidden/>
    <w:rsid w:val="000F507E"/>
    <w:pPr>
      <w:spacing w:after="0"/>
      <w:ind w:left="1400"/>
    </w:pPr>
    <w:rPr>
      <w:rFonts w:ascii="Times New Roman" w:hAnsi="Times New Roman"/>
      <w:szCs w:val="20"/>
    </w:rPr>
  </w:style>
  <w:style w:type="paragraph" w:styleId="Commentaire">
    <w:name w:val="annotation text"/>
    <w:basedOn w:val="Normal"/>
    <w:link w:val="CommentaireCar"/>
    <w:uiPriority w:val="99"/>
    <w:semiHidden/>
    <w:rsid w:val="0078348A"/>
    <w:rPr>
      <w:szCs w:val="20"/>
    </w:rPr>
  </w:style>
  <w:style w:type="paragraph" w:styleId="Objetducommentaire">
    <w:name w:val="annotation subject"/>
    <w:basedOn w:val="Commentaire"/>
    <w:next w:val="Commentaire"/>
    <w:link w:val="ObjetducommentaireCar"/>
    <w:uiPriority w:val="99"/>
    <w:semiHidden/>
    <w:rsid w:val="0078348A"/>
    <w:rPr>
      <w:b/>
      <w:bCs/>
    </w:rPr>
  </w:style>
  <w:style w:type="paragraph" w:styleId="Paragraphedeliste">
    <w:name w:val="List Paragraph"/>
    <w:basedOn w:val="Normal"/>
    <w:uiPriority w:val="34"/>
    <w:qFormat/>
    <w:rsid w:val="002C43CF"/>
    <w:pPr>
      <w:spacing w:after="200"/>
      <w:ind w:left="720"/>
      <w:contextualSpacing/>
      <w:jc w:val="both"/>
    </w:pPr>
    <w:rPr>
      <w:rFonts w:asciiTheme="minorHAnsi" w:eastAsiaTheme="minorHAnsi" w:hAnsiTheme="minorHAnsi" w:cs="Helvetica-Bold"/>
      <w:bCs/>
      <w:sz w:val="22"/>
      <w:lang w:eastAsia="en-US"/>
    </w:rPr>
  </w:style>
  <w:style w:type="character" w:customStyle="1" w:styleId="En-tteCar">
    <w:name w:val="En-tête Car"/>
    <w:basedOn w:val="Policepardfaut"/>
    <w:link w:val="En-tte"/>
    <w:uiPriority w:val="99"/>
    <w:rsid w:val="002C43CF"/>
    <w:rPr>
      <w:rFonts w:ascii="Arial" w:hAnsi="Arial"/>
      <w:szCs w:val="22"/>
    </w:rPr>
  </w:style>
  <w:style w:type="character" w:customStyle="1" w:styleId="PieddepageCar">
    <w:name w:val="Pied de page Car"/>
    <w:basedOn w:val="Policepardfaut"/>
    <w:link w:val="Pieddepage"/>
    <w:uiPriority w:val="99"/>
    <w:rsid w:val="002C43CF"/>
    <w:rPr>
      <w:rFonts w:ascii="Arial" w:hAnsi="Arial"/>
      <w:szCs w:val="22"/>
    </w:rPr>
  </w:style>
  <w:style w:type="character" w:customStyle="1" w:styleId="Titre1Car">
    <w:name w:val="Titre 1 Car"/>
    <w:basedOn w:val="Policepardfaut"/>
    <w:link w:val="Titre1"/>
    <w:uiPriority w:val="9"/>
    <w:rsid w:val="00373380"/>
    <w:rPr>
      <w:rFonts w:ascii="Arial Narrow" w:hAnsi="Arial Narrow" w:cs="Arial"/>
      <w:b/>
      <w:bCs/>
      <w:color w:val="007D57"/>
      <w:kern w:val="32"/>
      <w:sz w:val="32"/>
      <w:szCs w:val="32"/>
    </w:rPr>
  </w:style>
  <w:style w:type="character" w:customStyle="1" w:styleId="Titre2Car">
    <w:name w:val="Titre 2 Car"/>
    <w:basedOn w:val="Policepardfaut"/>
    <w:link w:val="Titre2"/>
    <w:uiPriority w:val="9"/>
    <w:rsid w:val="00373380"/>
    <w:rPr>
      <w:rFonts w:ascii="Arial Narrow" w:hAnsi="Arial Narrow" w:cs="Arial"/>
      <w:bCs/>
      <w:iCs/>
      <w:color w:val="808080"/>
      <w:sz w:val="28"/>
      <w:szCs w:val="28"/>
    </w:rPr>
  </w:style>
  <w:style w:type="character" w:customStyle="1" w:styleId="Titre3Car">
    <w:name w:val="Titre 3 Car"/>
    <w:basedOn w:val="Policepardfaut"/>
    <w:link w:val="Titre3"/>
    <w:uiPriority w:val="9"/>
    <w:rsid w:val="002C43CF"/>
    <w:rPr>
      <w:rFonts w:ascii="Arial Narrow" w:hAnsi="Arial Narrow" w:cs="Arial"/>
      <w:b/>
      <w:bCs/>
      <w:sz w:val="24"/>
      <w:szCs w:val="26"/>
    </w:rPr>
  </w:style>
  <w:style w:type="character" w:styleId="lev">
    <w:name w:val="Strong"/>
    <w:basedOn w:val="Policepardfaut"/>
    <w:uiPriority w:val="22"/>
    <w:qFormat/>
    <w:rsid w:val="002C43CF"/>
    <w:rPr>
      <w:b/>
      <w:bCs/>
    </w:rPr>
  </w:style>
  <w:style w:type="paragraph" w:styleId="Notedebasdepage">
    <w:name w:val="footnote text"/>
    <w:basedOn w:val="Normal"/>
    <w:link w:val="NotedebasdepageCar"/>
    <w:uiPriority w:val="99"/>
    <w:semiHidden/>
    <w:unhideWhenUsed/>
    <w:rsid w:val="002C43CF"/>
    <w:pPr>
      <w:spacing w:after="0" w:line="240" w:lineRule="auto"/>
      <w:jc w:val="both"/>
    </w:pPr>
    <w:rPr>
      <w:rFonts w:asciiTheme="minorHAnsi" w:eastAsiaTheme="minorEastAsia" w:hAnsiTheme="minorHAnsi" w:cstheme="minorBidi"/>
      <w:szCs w:val="20"/>
      <w:lang w:eastAsia="en-US"/>
    </w:rPr>
  </w:style>
  <w:style w:type="character" w:customStyle="1" w:styleId="NotedebasdepageCar">
    <w:name w:val="Note de bas de page Car"/>
    <w:basedOn w:val="Policepardfaut"/>
    <w:link w:val="Notedebasdepage"/>
    <w:uiPriority w:val="99"/>
    <w:semiHidden/>
    <w:rsid w:val="002C43CF"/>
    <w:rPr>
      <w:rFonts w:asciiTheme="minorHAnsi" w:eastAsiaTheme="minorEastAsia" w:hAnsiTheme="minorHAnsi" w:cstheme="minorBidi"/>
      <w:lang w:eastAsia="en-US"/>
    </w:rPr>
  </w:style>
  <w:style w:type="character" w:styleId="Appelnotedebasdep">
    <w:name w:val="footnote reference"/>
    <w:basedOn w:val="Policepardfaut"/>
    <w:uiPriority w:val="99"/>
    <w:semiHidden/>
    <w:unhideWhenUsed/>
    <w:rsid w:val="002C43CF"/>
    <w:rPr>
      <w:vertAlign w:val="superscript"/>
    </w:rPr>
  </w:style>
  <w:style w:type="character" w:customStyle="1" w:styleId="CommentaireCar">
    <w:name w:val="Commentaire Car"/>
    <w:basedOn w:val="Policepardfaut"/>
    <w:link w:val="Commentaire"/>
    <w:uiPriority w:val="99"/>
    <w:semiHidden/>
    <w:rsid w:val="002C43CF"/>
    <w:rPr>
      <w:rFonts w:ascii="Arial" w:hAnsi="Arial"/>
    </w:rPr>
  </w:style>
  <w:style w:type="character" w:customStyle="1" w:styleId="ObjetducommentaireCar">
    <w:name w:val="Objet du commentaire Car"/>
    <w:basedOn w:val="CommentaireCar"/>
    <w:link w:val="Objetducommentaire"/>
    <w:uiPriority w:val="99"/>
    <w:semiHidden/>
    <w:rsid w:val="002C43CF"/>
    <w:rPr>
      <w:rFonts w:ascii="Arial" w:hAnsi="Arial"/>
      <w:b/>
      <w:bCs/>
    </w:rPr>
  </w:style>
  <w:style w:type="paragraph" w:styleId="NormalWeb">
    <w:name w:val="Normal (Web)"/>
    <w:basedOn w:val="Normal"/>
    <w:uiPriority w:val="99"/>
    <w:semiHidden/>
    <w:unhideWhenUsed/>
    <w:rsid w:val="002C43CF"/>
    <w:pPr>
      <w:spacing w:before="100" w:beforeAutospacing="1" w:after="100" w:afterAutospacing="1" w:line="240" w:lineRule="auto"/>
    </w:pPr>
    <w:rPr>
      <w:rFonts w:ascii="Times New Roman" w:eastAsiaTheme="minorEastAsia" w:hAnsi="Times New Roman"/>
      <w:sz w:val="24"/>
      <w:szCs w:val="24"/>
    </w:rPr>
  </w:style>
  <w:style w:type="paragraph" w:styleId="Sous-titre">
    <w:name w:val="Subtitle"/>
    <w:basedOn w:val="Normal"/>
    <w:next w:val="Normal"/>
    <w:link w:val="Sous-titreCar"/>
    <w:uiPriority w:val="11"/>
    <w:qFormat/>
    <w:rsid w:val="008B32E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B32E2"/>
    <w:rPr>
      <w:rFonts w:asciiTheme="majorHAnsi" w:eastAsiaTheme="majorEastAsia" w:hAnsiTheme="majorHAnsi" w:cstheme="majorBidi"/>
      <w:i/>
      <w:iCs/>
      <w:color w:val="4F81BD" w:themeColor="accent1"/>
      <w:spacing w:val="15"/>
      <w:sz w:val="24"/>
      <w:szCs w:val="24"/>
    </w:rPr>
  </w:style>
  <w:style w:type="paragraph" w:styleId="Bibliographie">
    <w:name w:val="Bibliography"/>
    <w:basedOn w:val="Normal"/>
    <w:next w:val="Normal"/>
    <w:uiPriority w:val="37"/>
    <w:unhideWhenUsed/>
    <w:rsid w:val="003153B0"/>
  </w:style>
  <w:style w:type="paragraph" w:styleId="Notedefin">
    <w:name w:val="endnote text"/>
    <w:basedOn w:val="Normal"/>
    <w:link w:val="NotedefinCar"/>
    <w:uiPriority w:val="99"/>
    <w:semiHidden/>
    <w:unhideWhenUsed/>
    <w:rsid w:val="003E570F"/>
    <w:pPr>
      <w:spacing w:after="0" w:line="240" w:lineRule="auto"/>
    </w:pPr>
    <w:rPr>
      <w:szCs w:val="20"/>
    </w:rPr>
  </w:style>
  <w:style w:type="character" w:customStyle="1" w:styleId="NotedefinCar">
    <w:name w:val="Note de fin Car"/>
    <w:basedOn w:val="Policepardfaut"/>
    <w:link w:val="Notedefin"/>
    <w:uiPriority w:val="99"/>
    <w:semiHidden/>
    <w:rsid w:val="003E570F"/>
    <w:rPr>
      <w:rFonts w:ascii="Arial" w:hAnsi="Arial"/>
    </w:rPr>
  </w:style>
  <w:style w:type="character" w:styleId="Appeldenotedefin">
    <w:name w:val="endnote reference"/>
    <w:basedOn w:val="Policepardfaut"/>
    <w:uiPriority w:val="99"/>
    <w:semiHidden/>
    <w:unhideWhenUsed/>
    <w:rsid w:val="003E570F"/>
    <w:rPr>
      <w:vertAlign w:val="superscript"/>
    </w:rPr>
  </w:style>
  <w:style w:type="table" w:styleId="Trameclaire-Accent1">
    <w:name w:val="Light Shading Accent 1"/>
    <w:basedOn w:val="TableauNormal"/>
    <w:uiPriority w:val="60"/>
    <w:rsid w:val="007A2B34"/>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Ombrageclair">
    <w:name w:val="Light Shading"/>
    <w:basedOn w:val="TableauNormal"/>
    <w:uiPriority w:val="60"/>
    <w:rsid w:val="007A2B3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eclaire-Accent1">
    <w:name w:val="Light List Accent 1"/>
    <w:basedOn w:val="TableauNormal"/>
    <w:uiPriority w:val="61"/>
    <w:rsid w:val="007A2B34"/>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vision">
    <w:name w:val="Revision"/>
    <w:hidden/>
    <w:uiPriority w:val="99"/>
    <w:semiHidden/>
    <w:rsid w:val="00092744"/>
    <w:rPr>
      <w:rFonts w:ascii="Arial" w:hAnsi="Arial"/>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fr-FR" w:eastAsia="fr-F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39"/>
    <w:lsdException w:name="toc 6" w:uiPriority="0"/>
    <w:lsdException w:name="toc 7" w:uiPriority="0"/>
    <w:lsdException w:name="toc 8" w:uiPriority="0"/>
    <w:lsdException w:name="toc 9" w:uiPriority="0"/>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348A"/>
    <w:pPr>
      <w:spacing w:after="60" w:line="276" w:lineRule="auto"/>
    </w:pPr>
    <w:rPr>
      <w:rFonts w:ascii="Arial" w:hAnsi="Arial"/>
      <w:szCs w:val="22"/>
    </w:rPr>
  </w:style>
  <w:style w:type="paragraph" w:styleId="Titre1">
    <w:name w:val="heading 1"/>
    <w:basedOn w:val="Normal"/>
    <w:next w:val="Normal"/>
    <w:link w:val="Titre1Car"/>
    <w:uiPriority w:val="9"/>
    <w:qFormat/>
    <w:rsid w:val="00373380"/>
    <w:pPr>
      <w:numPr>
        <w:numId w:val="1"/>
      </w:numPr>
      <w:autoSpaceDE w:val="0"/>
      <w:autoSpaceDN w:val="0"/>
      <w:adjustRightInd w:val="0"/>
      <w:spacing w:after="240" w:line="240" w:lineRule="auto"/>
      <w:contextualSpacing/>
      <w:jc w:val="both"/>
      <w:outlineLvl w:val="0"/>
    </w:pPr>
    <w:rPr>
      <w:rFonts w:ascii="Arial Narrow" w:hAnsi="Arial Narrow" w:cs="Arial"/>
      <w:b/>
      <w:bCs/>
      <w:color w:val="007D57"/>
      <w:kern w:val="32"/>
      <w:sz w:val="32"/>
      <w:szCs w:val="32"/>
    </w:rPr>
  </w:style>
  <w:style w:type="paragraph" w:styleId="Titre2">
    <w:name w:val="heading 2"/>
    <w:basedOn w:val="Normal"/>
    <w:next w:val="Normal"/>
    <w:link w:val="Titre2Car"/>
    <w:uiPriority w:val="9"/>
    <w:qFormat/>
    <w:rsid w:val="00373380"/>
    <w:pPr>
      <w:numPr>
        <w:ilvl w:val="1"/>
        <w:numId w:val="1"/>
      </w:numPr>
      <w:tabs>
        <w:tab w:val="clear" w:pos="1440"/>
      </w:tabs>
      <w:autoSpaceDE w:val="0"/>
      <w:autoSpaceDN w:val="0"/>
      <w:adjustRightInd w:val="0"/>
      <w:spacing w:after="240" w:line="240" w:lineRule="auto"/>
      <w:ind w:left="792" w:hanging="432"/>
      <w:contextualSpacing/>
      <w:jc w:val="both"/>
      <w:outlineLvl w:val="1"/>
    </w:pPr>
    <w:rPr>
      <w:rFonts w:ascii="Arial Narrow" w:hAnsi="Arial Narrow" w:cs="Arial"/>
      <w:bCs/>
      <w:iCs/>
      <w:color w:val="808080"/>
      <w:sz w:val="28"/>
      <w:szCs w:val="28"/>
    </w:rPr>
  </w:style>
  <w:style w:type="paragraph" w:styleId="Titre3">
    <w:name w:val="heading 3"/>
    <w:basedOn w:val="Normal"/>
    <w:next w:val="Normal"/>
    <w:link w:val="Titre3Car"/>
    <w:uiPriority w:val="9"/>
    <w:qFormat/>
    <w:rsid w:val="0078348A"/>
    <w:pPr>
      <w:keepNext/>
      <w:numPr>
        <w:ilvl w:val="4"/>
        <w:numId w:val="1"/>
      </w:numPr>
      <w:tabs>
        <w:tab w:val="clear" w:pos="3600"/>
        <w:tab w:val="left" w:pos="1260"/>
      </w:tabs>
      <w:spacing w:before="120" w:after="120"/>
      <w:ind w:left="900" w:firstLine="0"/>
      <w:outlineLvl w:val="2"/>
    </w:pPr>
    <w:rPr>
      <w:rFonts w:ascii="Arial Narrow" w:hAnsi="Arial Narrow" w:cs="Arial"/>
      <w:b/>
      <w:bCs/>
      <w:sz w:val="24"/>
      <w:szCs w:val="26"/>
    </w:rPr>
  </w:style>
  <w:style w:type="paragraph" w:styleId="Titre4">
    <w:name w:val="heading 4"/>
    <w:basedOn w:val="Normal"/>
    <w:next w:val="Normal"/>
    <w:qFormat/>
    <w:rsid w:val="0078348A"/>
    <w:pPr>
      <w:keepNext/>
      <w:numPr>
        <w:ilvl w:val="6"/>
        <w:numId w:val="1"/>
      </w:numPr>
      <w:tabs>
        <w:tab w:val="clear" w:pos="5040"/>
        <w:tab w:val="left" w:pos="1620"/>
      </w:tabs>
      <w:spacing w:before="120" w:after="0"/>
      <w:ind w:left="1260" w:firstLine="0"/>
      <w:outlineLvl w:val="3"/>
    </w:pPr>
    <w:rPr>
      <w:rFonts w:ascii="Arial Narrow" w:hAnsi="Arial Narrow"/>
      <w:bCs/>
      <w:sz w:val="24"/>
      <w:szCs w:val="28"/>
    </w:rPr>
  </w:style>
  <w:style w:type="paragraph" w:styleId="Titre5">
    <w:name w:val="heading 5"/>
    <w:basedOn w:val="Normal"/>
    <w:next w:val="Normal"/>
    <w:qFormat/>
    <w:rsid w:val="0078348A"/>
    <w:pPr>
      <w:numPr>
        <w:ilvl w:val="7"/>
        <w:numId w:val="2"/>
      </w:numPr>
      <w:tabs>
        <w:tab w:val="clear" w:pos="5760"/>
        <w:tab w:val="left" w:pos="1980"/>
      </w:tabs>
      <w:spacing w:before="120" w:after="0"/>
      <w:ind w:left="1620" w:firstLine="0"/>
      <w:outlineLvl w:val="4"/>
    </w:pPr>
    <w:rPr>
      <w:bCs/>
      <w:i/>
      <w:iCs/>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qFormat/>
    <w:rsid w:val="00A42A14"/>
    <w:pPr>
      <w:spacing w:after="120" w:line="240" w:lineRule="auto"/>
      <w:jc w:val="center"/>
    </w:pPr>
    <w:rPr>
      <w:bCs/>
      <w:smallCaps/>
      <w:color w:val="999999"/>
      <w:szCs w:val="20"/>
      <w:lang w:val="en-US"/>
    </w:rPr>
  </w:style>
  <w:style w:type="paragraph" w:customStyle="1" w:styleId="Version">
    <w:name w:val="Version"/>
    <w:basedOn w:val="Normal"/>
    <w:rsid w:val="006828DA"/>
    <w:pPr>
      <w:spacing w:after="0"/>
      <w:ind w:left="709"/>
    </w:pPr>
    <w:rPr>
      <w:rFonts w:ascii="Arial Narrow" w:hAnsi="Arial Narrow"/>
      <w:b/>
      <w:color w:val="007D57"/>
      <w:spacing w:val="40"/>
      <w:sz w:val="16"/>
      <w:szCs w:val="16"/>
    </w:rPr>
  </w:style>
  <w:style w:type="paragraph" w:customStyle="1" w:styleId="sous-titreSommaire">
    <w:name w:val="sous-titre / Sommaire"/>
    <w:basedOn w:val="TITREDUDOC"/>
    <w:rsid w:val="00090F16"/>
    <w:rPr>
      <w:color w:val="auto"/>
    </w:rPr>
  </w:style>
  <w:style w:type="paragraph" w:styleId="TM4">
    <w:name w:val="toc 4"/>
    <w:basedOn w:val="Normal"/>
    <w:next w:val="Normal"/>
    <w:autoRedefine/>
    <w:semiHidden/>
    <w:rsid w:val="0078348A"/>
    <w:pPr>
      <w:tabs>
        <w:tab w:val="left" w:pos="1260"/>
        <w:tab w:val="right" w:leader="dot" w:pos="9060"/>
      </w:tabs>
      <w:spacing w:after="0"/>
      <w:ind w:left="900"/>
    </w:pPr>
    <w:rPr>
      <w:szCs w:val="20"/>
    </w:rPr>
  </w:style>
  <w:style w:type="paragraph" w:styleId="Textedebulles">
    <w:name w:val="Balloon Text"/>
    <w:basedOn w:val="Normal"/>
    <w:link w:val="TextedebullesCar"/>
    <w:uiPriority w:val="99"/>
    <w:semiHidden/>
    <w:unhideWhenUsed/>
    <w:rsid w:val="006C68ED"/>
    <w:pPr>
      <w:spacing w:after="0" w:line="240" w:lineRule="auto"/>
    </w:pPr>
    <w:rPr>
      <w:rFonts w:ascii="Tahoma" w:hAnsi="Tahoma" w:cs="Tahoma"/>
      <w:sz w:val="16"/>
      <w:szCs w:val="16"/>
    </w:rPr>
  </w:style>
  <w:style w:type="character" w:customStyle="1" w:styleId="TextedebullesCar">
    <w:name w:val="Texte de bulles Car"/>
    <w:link w:val="Textedebulles"/>
    <w:uiPriority w:val="99"/>
    <w:semiHidden/>
    <w:rsid w:val="006C68ED"/>
    <w:rPr>
      <w:rFonts w:ascii="Tahoma" w:hAnsi="Tahoma" w:cs="Tahoma"/>
      <w:sz w:val="16"/>
      <w:szCs w:val="16"/>
    </w:rPr>
  </w:style>
  <w:style w:type="character" w:styleId="Textedelespacerserv">
    <w:name w:val="Placeholder Text"/>
    <w:uiPriority w:val="99"/>
    <w:semiHidden/>
    <w:rsid w:val="006C68ED"/>
    <w:rPr>
      <w:color w:val="808080"/>
    </w:rPr>
  </w:style>
  <w:style w:type="paragraph" w:styleId="TM5">
    <w:name w:val="toc 5"/>
    <w:basedOn w:val="Normal"/>
    <w:next w:val="Normal"/>
    <w:autoRedefine/>
    <w:uiPriority w:val="39"/>
    <w:rsid w:val="0078348A"/>
    <w:pPr>
      <w:tabs>
        <w:tab w:val="left" w:pos="1620"/>
        <w:tab w:val="right" w:leader="dot" w:pos="9060"/>
      </w:tabs>
      <w:spacing w:after="0"/>
      <w:ind w:left="1260"/>
    </w:pPr>
    <w:rPr>
      <w:szCs w:val="20"/>
    </w:rPr>
  </w:style>
  <w:style w:type="paragraph" w:styleId="En-tte">
    <w:name w:val="header"/>
    <w:basedOn w:val="Normal"/>
    <w:link w:val="En-tteCar"/>
    <w:uiPriority w:val="99"/>
    <w:rsid w:val="00BC1C53"/>
    <w:pPr>
      <w:tabs>
        <w:tab w:val="center" w:pos="4536"/>
        <w:tab w:val="right" w:pos="9072"/>
      </w:tabs>
    </w:pPr>
  </w:style>
  <w:style w:type="paragraph" w:customStyle="1" w:styleId="TITREDUDOC">
    <w:name w:val="TITRE DU DOC"/>
    <w:basedOn w:val="Normal"/>
    <w:rsid w:val="00090F16"/>
    <w:pPr>
      <w:spacing w:after="0"/>
      <w:ind w:left="1080"/>
    </w:pPr>
    <w:rPr>
      <w:b/>
      <w:color w:val="007D57"/>
      <w:spacing w:val="40"/>
      <w:sz w:val="24"/>
      <w:szCs w:val="44"/>
    </w:rPr>
  </w:style>
  <w:style w:type="paragraph" w:customStyle="1" w:styleId="Tableau">
    <w:name w:val="Tableau"/>
    <w:basedOn w:val="Normal"/>
    <w:rsid w:val="000F447C"/>
    <w:pPr>
      <w:spacing w:after="0" w:line="240" w:lineRule="auto"/>
      <w:jc w:val="center"/>
    </w:pPr>
    <w:rPr>
      <w:rFonts w:cs="Arial"/>
      <w:bCs/>
      <w:color w:val="FFFFFF"/>
      <w:sz w:val="24"/>
      <w:szCs w:val="24"/>
    </w:rPr>
  </w:style>
  <w:style w:type="paragraph" w:customStyle="1" w:styleId="TitreTop">
    <w:name w:val="Titre Top"/>
    <w:basedOn w:val="Normal"/>
    <w:rsid w:val="009E2587"/>
    <w:pPr>
      <w:framePr w:w="5881" w:h="361" w:hSpace="141" w:wrap="around" w:vAnchor="text" w:hAnchor="page" w:x="5408" w:y="-906"/>
      <w:spacing w:line="360" w:lineRule="auto"/>
      <w:jc w:val="right"/>
    </w:pPr>
    <w:rPr>
      <w:b/>
      <w:color w:val="FFFFFF"/>
      <w:sz w:val="26"/>
    </w:rPr>
  </w:style>
  <w:style w:type="character" w:styleId="Numrodepage">
    <w:name w:val="page number"/>
    <w:rsid w:val="00861A34"/>
    <w:rPr>
      <w:rFonts w:ascii="Arial" w:hAnsi="Arial"/>
      <w:sz w:val="20"/>
    </w:rPr>
  </w:style>
  <w:style w:type="paragraph" w:styleId="TM1">
    <w:name w:val="toc 1"/>
    <w:basedOn w:val="Normal"/>
    <w:next w:val="Normal"/>
    <w:autoRedefine/>
    <w:uiPriority w:val="39"/>
    <w:rsid w:val="00A93BDA"/>
    <w:pPr>
      <w:spacing w:before="360" w:after="0"/>
    </w:pPr>
    <w:rPr>
      <w:rFonts w:cs="Arial"/>
      <w:bCs/>
      <w:caps/>
      <w:color w:val="007D57"/>
      <w:szCs w:val="24"/>
    </w:rPr>
  </w:style>
  <w:style w:type="paragraph" w:styleId="TM2">
    <w:name w:val="toc 2"/>
    <w:basedOn w:val="Normal"/>
    <w:next w:val="Normal"/>
    <w:autoRedefine/>
    <w:uiPriority w:val="39"/>
    <w:rsid w:val="0078348A"/>
    <w:pPr>
      <w:tabs>
        <w:tab w:val="left" w:pos="900"/>
        <w:tab w:val="right" w:leader="dot" w:pos="9060"/>
      </w:tabs>
      <w:spacing w:before="240" w:after="0"/>
      <w:ind w:left="360"/>
    </w:pPr>
    <w:rPr>
      <w:bCs/>
      <w:szCs w:val="20"/>
    </w:rPr>
  </w:style>
  <w:style w:type="paragraph" w:styleId="TM3">
    <w:name w:val="toc 3"/>
    <w:basedOn w:val="Normal"/>
    <w:next w:val="Normal"/>
    <w:autoRedefine/>
    <w:uiPriority w:val="39"/>
    <w:rsid w:val="0078348A"/>
    <w:pPr>
      <w:tabs>
        <w:tab w:val="left" w:pos="1080"/>
        <w:tab w:val="right" w:leader="dot" w:pos="9060"/>
      </w:tabs>
      <w:spacing w:after="0"/>
      <w:ind w:left="720"/>
    </w:pPr>
    <w:rPr>
      <w:szCs w:val="20"/>
    </w:rPr>
  </w:style>
  <w:style w:type="character" w:styleId="Lienhypertexte">
    <w:name w:val="Hyperlink"/>
    <w:uiPriority w:val="99"/>
    <w:rsid w:val="00691187"/>
    <w:rPr>
      <w:rFonts w:ascii="Arial" w:hAnsi="Arial"/>
      <w:color w:val="0000FF"/>
      <w:sz w:val="20"/>
      <w:u w:val="single"/>
    </w:rPr>
  </w:style>
  <w:style w:type="paragraph" w:styleId="Pieddepage">
    <w:name w:val="footer"/>
    <w:basedOn w:val="Normal"/>
    <w:link w:val="PieddepageCar"/>
    <w:uiPriority w:val="99"/>
    <w:rsid w:val="009E2587"/>
    <w:pPr>
      <w:tabs>
        <w:tab w:val="center" w:pos="4536"/>
        <w:tab w:val="right" w:pos="9072"/>
      </w:tabs>
    </w:pPr>
  </w:style>
  <w:style w:type="table" w:styleId="Grilledutableau">
    <w:name w:val="Table Grid"/>
    <w:basedOn w:val="TableauNormal"/>
    <w:uiPriority w:val="59"/>
    <w:rsid w:val="00CE6E65"/>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mmaire">
    <w:name w:val="Sommaire"/>
    <w:basedOn w:val="sous-titreSommaire"/>
    <w:rsid w:val="005B23F9"/>
    <w:pPr>
      <w:ind w:left="0"/>
    </w:pPr>
    <w:rPr>
      <w:bCs/>
      <w:szCs w:val="20"/>
    </w:rPr>
  </w:style>
  <w:style w:type="paragraph" w:customStyle="1" w:styleId="StyleArialNarrow8ptGrasCouleurpersonnaliseRVB0">
    <w:name w:val="Style Arial Narrow 8 pt Gras Couleur personnalisée(RVB(0"/>
    <w:aliases w:val="125,87)..."/>
    <w:basedOn w:val="Normal"/>
    <w:rsid w:val="00D61BBD"/>
    <w:pPr>
      <w:spacing w:after="0"/>
      <w:ind w:left="709" w:firstLine="371"/>
    </w:pPr>
    <w:rPr>
      <w:b/>
      <w:bCs/>
      <w:color w:val="007D57"/>
      <w:spacing w:val="40"/>
      <w:sz w:val="16"/>
      <w:szCs w:val="20"/>
    </w:rPr>
  </w:style>
  <w:style w:type="character" w:styleId="Marquedecommentaire">
    <w:name w:val="annotation reference"/>
    <w:uiPriority w:val="99"/>
    <w:semiHidden/>
    <w:rsid w:val="0078348A"/>
    <w:rPr>
      <w:sz w:val="16"/>
      <w:szCs w:val="16"/>
    </w:rPr>
  </w:style>
  <w:style w:type="paragraph" w:styleId="TM6">
    <w:name w:val="toc 6"/>
    <w:basedOn w:val="Normal"/>
    <w:next w:val="Normal"/>
    <w:autoRedefine/>
    <w:semiHidden/>
    <w:rsid w:val="000F507E"/>
    <w:pPr>
      <w:spacing w:after="0"/>
      <w:ind w:left="800"/>
    </w:pPr>
    <w:rPr>
      <w:rFonts w:ascii="Times New Roman" w:hAnsi="Times New Roman"/>
      <w:szCs w:val="20"/>
    </w:rPr>
  </w:style>
  <w:style w:type="paragraph" w:styleId="TM7">
    <w:name w:val="toc 7"/>
    <w:basedOn w:val="Normal"/>
    <w:next w:val="Normal"/>
    <w:autoRedefine/>
    <w:semiHidden/>
    <w:rsid w:val="000F507E"/>
    <w:pPr>
      <w:spacing w:after="0"/>
      <w:ind w:left="1000"/>
    </w:pPr>
    <w:rPr>
      <w:rFonts w:ascii="Times New Roman" w:hAnsi="Times New Roman"/>
      <w:szCs w:val="20"/>
    </w:rPr>
  </w:style>
  <w:style w:type="paragraph" w:styleId="TM8">
    <w:name w:val="toc 8"/>
    <w:basedOn w:val="Normal"/>
    <w:next w:val="Normal"/>
    <w:autoRedefine/>
    <w:semiHidden/>
    <w:rsid w:val="000F507E"/>
    <w:pPr>
      <w:spacing w:after="0"/>
      <w:ind w:left="1200"/>
    </w:pPr>
    <w:rPr>
      <w:rFonts w:ascii="Times New Roman" w:hAnsi="Times New Roman"/>
      <w:szCs w:val="20"/>
    </w:rPr>
  </w:style>
  <w:style w:type="paragraph" w:styleId="TM9">
    <w:name w:val="toc 9"/>
    <w:basedOn w:val="Normal"/>
    <w:next w:val="Normal"/>
    <w:autoRedefine/>
    <w:semiHidden/>
    <w:rsid w:val="000F507E"/>
    <w:pPr>
      <w:spacing w:after="0"/>
      <w:ind w:left="1400"/>
    </w:pPr>
    <w:rPr>
      <w:rFonts w:ascii="Times New Roman" w:hAnsi="Times New Roman"/>
      <w:szCs w:val="20"/>
    </w:rPr>
  </w:style>
  <w:style w:type="paragraph" w:styleId="Commentaire">
    <w:name w:val="annotation text"/>
    <w:basedOn w:val="Normal"/>
    <w:link w:val="CommentaireCar"/>
    <w:uiPriority w:val="99"/>
    <w:semiHidden/>
    <w:rsid w:val="0078348A"/>
    <w:rPr>
      <w:szCs w:val="20"/>
    </w:rPr>
  </w:style>
  <w:style w:type="paragraph" w:styleId="Objetducommentaire">
    <w:name w:val="annotation subject"/>
    <w:basedOn w:val="Commentaire"/>
    <w:next w:val="Commentaire"/>
    <w:link w:val="ObjetducommentaireCar"/>
    <w:uiPriority w:val="99"/>
    <w:semiHidden/>
    <w:rsid w:val="0078348A"/>
    <w:rPr>
      <w:b/>
      <w:bCs/>
    </w:rPr>
  </w:style>
  <w:style w:type="paragraph" w:styleId="Paragraphedeliste">
    <w:name w:val="List Paragraph"/>
    <w:basedOn w:val="Normal"/>
    <w:uiPriority w:val="34"/>
    <w:qFormat/>
    <w:rsid w:val="002C43CF"/>
    <w:pPr>
      <w:spacing w:after="200"/>
      <w:ind w:left="720"/>
      <w:contextualSpacing/>
      <w:jc w:val="both"/>
    </w:pPr>
    <w:rPr>
      <w:rFonts w:asciiTheme="minorHAnsi" w:eastAsiaTheme="minorHAnsi" w:hAnsiTheme="minorHAnsi" w:cs="Helvetica-Bold"/>
      <w:bCs/>
      <w:sz w:val="22"/>
      <w:lang w:eastAsia="en-US"/>
    </w:rPr>
  </w:style>
  <w:style w:type="character" w:customStyle="1" w:styleId="En-tteCar">
    <w:name w:val="En-tête Car"/>
    <w:basedOn w:val="Policepardfaut"/>
    <w:link w:val="En-tte"/>
    <w:uiPriority w:val="99"/>
    <w:rsid w:val="002C43CF"/>
    <w:rPr>
      <w:rFonts w:ascii="Arial" w:hAnsi="Arial"/>
      <w:szCs w:val="22"/>
    </w:rPr>
  </w:style>
  <w:style w:type="character" w:customStyle="1" w:styleId="PieddepageCar">
    <w:name w:val="Pied de page Car"/>
    <w:basedOn w:val="Policepardfaut"/>
    <w:link w:val="Pieddepage"/>
    <w:uiPriority w:val="99"/>
    <w:rsid w:val="002C43CF"/>
    <w:rPr>
      <w:rFonts w:ascii="Arial" w:hAnsi="Arial"/>
      <w:szCs w:val="22"/>
    </w:rPr>
  </w:style>
  <w:style w:type="character" w:customStyle="1" w:styleId="Titre1Car">
    <w:name w:val="Titre 1 Car"/>
    <w:basedOn w:val="Policepardfaut"/>
    <w:link w:val="Titre1"/>
    <w:uiPriority w:val="9"/>
    <w:rsid w:val="00373380"/>
    <w:rPr>
      <w:rFonts w:ascii="Arial Narrow" w:hAnsi="Arial Narrow" w:cs="Arial"/>
      <w:b/>
      <w:bCs/>
      <w:color w:val="007D57"/>
      <w:kern w:val="32"/>
      <w:sz w:val="32"/>
      <w:szCs w:val="32"/>
    </w:rPr>
  </w:style>
  <w:style w:type="character" w:customStyle="1" w:styleId="Titre2Car">
    <w:name w:val="Titre 2 Car"/>
    <w:basedOn w:val="Policepardfaut"/>
    <w:link w:val="Titre2"/>
    <w:uiPriority w:val="9"/>
    <w:rsid w:val="00373380"/>
    <w:rPr>
      <w:rFonts w:ascii="Arial Narrow" w:hAnsi="Arial Narrow" w:cs="Arial"/>
      <w:bCs/>
      <w:iCs/>
      <w:color w:val="808080"/>
      <w:sz w:val="28"/>
      <w:szCs w:val="28"/>
    </w:rPr>
  </w:style>
  <w:style w:type="character" w:customStyle="1" w:styleId="Titre3Car">
    <w:name w:val="Titre 3 Car"/>
    <w:basedOn w:val="Policepardfaut"/>
    <w:link w:val="Titre3"/>
    <w:uiPriority w:val="9"/>
    <w:rsid w:val="002C43CF"/>
    <w:rPr>
      <w:rFonts w:ascii="Arial Narrow" w:hAnsi="Arial Narrow" w:cs="Arial"/>
      <w:b/>
      <w:bCs/>
      <w:sz w:val="24"/>
      <w:szCs w:val="26"/>
    </w:rPr>
  </w:style>
  <w:style w:type="character" w:styleId="lev">
    <w:name w:val="Strong"/>
    <w:basedOn w:val="Policepardfaut"/>
    <w:uiPriority w:val="22"/>
    <w:qFormat/>
    <w:rsid w:val="002C43CF"/>
    <w:rPr>
      <w:b/>
      <w:bCs/>
    </w:rPr>
  </w:style>
  <w:style w:type="paragraph" w:styleId="Notedebasdepage">
    <w:name w:val="footnote text"/>
    <w:basedOn w:val="Normal"/>
    <w:link w:val="NotedebasdepageCar"/>
    <w:uiPriority w:val="99"/>
    <w:semiHidden/>
    <w:unhideWhenUsed/>
    <w:rsid w:val="002C43CF"/>
    <w:pPr>
      <w:spacing w:after="0" w:line="240" w:lineRule="auto"/>
      <w:jc w:val="both"/>
    </w:pPr>
    <w:rPr>
      <w:rFonts w:asciiTheme="minorHAnsi" w:eastAsiaTheme="minorEastAsia" w:hAnsiTheme="minorHAnsi" w:cstheme="minorBidi"/>
      <w:szCs w:val="20"/>
      <w:lang w:eastAsia="en-US"/>
    </w:rPr>
  </w:style>
  <w:style w:type="character" w:customStyle="1" w:styleId="NotedebasdepageCar">
    <w:name w:val="Note de bas de page Car"/>
    <w:basedOn w:val="Policepardfaut"/>
    <w:link w:val="Notedebasdepage"/>
    <w:uiPriority w:val="99"/>
    <w:semiHidden/>
    <w:rsid w:val="002C43CF"/>
    <w:rPr>
      <w:rFonts w:asciiTheme="minorHAnsi" w:eastAsiaTheme="minorEastAsia" w:hAnsiTheme="minorHAnsi" w:cstheme="minorBidi"/>
      <w:lang w:eastAsia="en-US"/>
    </w:rPr>
  </w:style>
  <w:style w:type="character" w:styleId="Appelnotedebasdep">
    <w:name w:val="footnote reference"/>
    <w:basedOn w:val="Policepardfaut"/>
    <w:uiPriority w:val="99"/>
    <w:semiHidden/>
    <w:unhideWhenUsed/>
    <w:rsid w:val="002C43CF"/>
    <w:rPr>
      <w:vertAlign w:val="superscript"/>
    </w:rPr>
  </w:style>
  <w:style w:type="character" w:customStyle="1" w:styleId="CommentaireCar">
    <w:name w:val="Commentaire Car"/>
    <w:basedOn w:val="Policepardfaut"/>
    <w:link w:val="Commentaire"/>
    <w:uiPriority w:val="99"/>
    <w:semiHidden/>
    <w:rsid w:val="002C43CF"/>
    <w:rPr>
      <w:rFonts w:ascii="Arial" w:hAnsi="Arial"/>
    </w:rPr>
  </w:style>
  <w:style w:type="character" w:customStyle="1" w:styleId="ObjetducommentaireCar">
    <w:name w:val="Objet du commentaire Car"/>
    <w:basedOn w:val="CommentaireCar"/>
    <w:link w:val="Objetducommentaire"/>
    <w:uiPriority w:val="99"/>
    <w:semiHidden/>
    <w:rsid w:val="002C43CF"/>
    <w:rPr>
      <w:rFonts w:ascii="Arial" w:hAnsi="Arial"/>
      <w:b/>
      <w:bCs/>
    </w:rPr>
  </w:style>
  <w:style w:type="paragraph" w:styleId="NormalWeb">
    <w:name w:val="Normal (Web)"/>
    <w:basedOn w:val="Normal"/>
    <w:uiPriority w:val="99"/>
    <w:semiHidden/>
    <w:unhideWhenUsed/>
    <w:rsid w:val="002C43CF"/>
    <w:pPr>
      <w:spacing w:before="100" w:beforeAutospacing="1" w:after="100" w:afterAutospacing="1" w:line="240" w:lineRule="auto"/>
    </w:pPr>
    <w:rPr>
      <w:rFonts w:ascii="Times New Roman" w:eastAsiaTheme="minorEastAsia" w:hAnsi="Times New Roman"/>
      <w:sz w:val="24"/>
      <w:szCs w:val="24"/>
    </w:rPr>
  </w:style>
  <w:style w:type="paragraph" w:styleId="Sous-titre">
    <w:name w:val="Subtitle"/>
    <w:basedOn w:val="Normal"/>
    <w:next w:val="Normal"/>
    <w:link w:val="Sous-titreCar"/>
    <w:uiPriority w:val="11"/>
    <w:qFormat/>
    <w:rsid w:val="008B32E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8B32E2"/>
    <w:rPr>
      <w:rFonts w:asciiTheme="majorHAnsi" w:eastAsiaTheme="majorEastAsia" w:hAnsiTheme="majorHAnsi" w:cstheme="majorBidi"/>
      <w:i/>
      <w:iCs/>
      <w:color w:val="4F81BD" w:themeColor="accent1"/>
      <w:spacing w:val="15"/>
      <w:sz w:val="24"/>
      <w:szCs w:val="24"/>
    </w:rPr>
  </w:style>
  <w:style w:type="paragraph" w:styleId="Bibliographie">
    <w:name w:val="Bibliography"/>
    <w:basedOn w:val="Normal"/>
    <w:next w:val="Normal"/>
    <w:uiPriority w:val="37"/>
    <w:unhideWhenUsed/>
    <w:rsid w:val="003153B0"/>
  </w:style>
  <w:style w:type="paragraph" w:styleId="Notedefin">
    <w:name w:val="endnote text"/>
    <w:basedOn w:val="Normal"/>
    <w:link w:val="NotedefinCar"/>
    <w:uiPriority w:val="99"/>
    <w:semiHidden/>
    <w:unhideWhenUsed/>
    <w:rsid w:val="003E570F"/>
    <w:pPr>
      <w:spacing w:after="0" w:line="240" w:lineRule="auto"/>
    </w:pPr>
    <w:rPr>
      <w:szCs w:val="20"/>
    </w:rPr>
  </w:style>
  <w:style w:type="character" w:customStyle="1" w:styleId="NotedefinCar">
    <w:name w:val="Note de fin Car"/>
    <w:basedOn w:val="Policepardfaut"/>
    <w:link w:val="Notedefin"/>
    <w:uiPriority w:val="99"/>
    <w:semiHidden/>
    <w:rsid w:val="003E570F"/>
    <w:rPr>
      <w:rFonts w:ascii="Arial" w:hAnsi="Arial"/>
    </w:rPr>
  </w:style>
  <w:style w:type="character" w:styleId="Appeldenotedefin">
    <w:name w:val="endnote reference"/>
    <w:basedOn w:val="Policepardfaut"/>
    <w:uiPriority w:val="99"/>
    <w:semiHidden/>
    <w:unhideWhenUsed/>
    <w:rsid w:val="003E570F"/>
    <w:rPr>
      <w:vertAlign w:val="superscript"/>
    </w:rPr>
  </w:style>
  <w:style w:type="table" w:styleId="Trameclaire-Accent1">
    <w:name w:val="Light Shading Accent 1"/>
    <w:basedOn w:val="TableauNormal"/>
    <w:uiPriority w:val="60"/>
    <w:rsid w:val="007A2B34"/>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Ombrageclair">
    <w:name w:val="Light Shading"/>
    <w:basedOn w:val="TableauNormal"/>
    <w:uiPriority w:val="60"/>
    <w:rsid w:val="007A2B34"/>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eclaire-Accent1">
    <w:name w:val="Light List Accent 1"/>
    <w:basedOn w:val="TableauNormal"/>
    <w:uiPriority w:val="61"/>
    <w:rsid w:val="007A2B34"/>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Rvision">
    <w:name w:val="Revision"/>
    <w:hidden/>
    <w:uiPriority w:val="99"/>
    <w:semiHidden/>
    <w:rsid w:val="00092744"/>
    <w:rPr>
      <w:rFonts w:ascii="Arial" w:hAnsi="Arial"/>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350492">
      <w:bodyDiv w:val="1"/>
      <w:marLeft w:val="0"/>
      <w:marRight w:val="0"/>
      <w:marTop w:val="0"/>
      <w:marBottom w:val="0"/>
      <w:divBdr>
        <w:top w:val="none" w:sz="0" w:space="0" w:color="auto"/>
        <w:left w:val="none" w:sz="0" w:space="0" w:color="auto"/>
        <w:bottom w:val="none" w:sz="0" w:space="0" w:color="auto"/>
        <w:right w:val="none" w:sz="0" w:space="0" w:color="auto"/>
      </w:divBdr>
    </w:div>
    <w:div w:id="344022007">
      <w:bodyDiv w:val="1"/>
      <w:marLeft w:val="0"/>
      <w:marRight w:val="0"/>
      <w:marTop w:val="0"/>
      <w:marBottom w:val="0"/>
      <w:divBdr>
        <w:top w:val="none" w:sz="0" w:space="0" w:color="auto"/>
        <w:left w:val="none" w:sz="0" w:space="0" w:color="auto"/>
        <w:bottom w:val="none" w:sz="0" w:space="0" w:color="auto"/>
        <w:right w:val="none" w:sz="0" w:space="0" w:color="auto"/>
      </w:divBdr>
      <w:divsChild>
        <w:div w:id="551622154">
          <w:marLeft w:val="0"/>
          <w:marRight w:val="0"/>
          <w:marTop w:val="100"/>
          <w:marBottom w:val="100"/>
          <w:divBdr>
            <w:top w:val="none" w:sz="0" w:space="0" w:color="auto"/>
            <w:left w:val="single" w:sz="4" w:space="0" w:color="8E8F92"/>
            <w:bottom w:val="none" w:sz="0" w:space="0" w:color="auto"/>
            <w:right w:val="single" w:sz="4" w:space="0" w:color="8E8F92"/>
          </w:divBdr>
          <w:divsChild>
            <w:div w:id="2001619757">
              <w:marLeft w:val="230"/>
              <w:marRight w:val="576"/>
              <w:marTop w:val="115"/>
              <w:marBottom w:val="115"/>
              <w:divBdr>
                <w:top w:val="dotted" w:sz="4" w:space="0" w:color="E8E5D6"/>
                <w:left w:val="dotted" w:sz="4" w:space="0" w:color="E8E5D6"/>
                <w:bottom w:val="dotted" w:sz="4" w:space="0" w:color="E8E5D6"/>
                <w:right w:val="dotted" w:sz="4" w:space="0" w:color="E8E5D6"/>
              </w:divBdr>
            </w:div>
          </w:divsChild>
        </w:div>
      </w:divsChild>
    </w:div>
    <w:div w:id="382608007">
      <w:bodyDiv w:val="1"/>
      <w:marLeft w:val="0"/>
      <w:marRight w:val="0"/>
      <w:marTop w:val="0"/>
      <w:marBottom w:val="0"/>
      <w:divBdr>
        <w:top w:val="none" w:sz="0" w:space="0" w:color="auto"/>
        <w:left w:val="none" w:sz="0" w:space="0" w:color="auto"/>
        <w:bottom w:val="none" w:sz="0" w:space="0" w:color="auto"/>
        <w:right w:val="none" w:sz="0" w:space="0" w:color="auto"/>
      </w:divBdr>
    </w:div>
    <w:div w:id="438649976">
      <w:bodyDiv w:val="1"/>
      <w:marLeft w:val="0"/>
      <w:marRight w:val="0"/>
      <w:marTop w:val="0"/>
      <w:marBottom w:val="0"/>
      <w:divBdr>
        <w:top w:val="none" w:sz="0" w:space="0" w:color="auto"/>
        <w:left w:val="none" w:sz="0" w:space="0" w:color="auto"/>
        <w:bottom w:val="none" w:sz="0" w:space="0" w:color="auto"/>
        <w:right w:val="none" w:sz="0" w:space="0" w:color="auto"/>
      </w:divBdr>
    </w:div>
    <w:div w:id="544367559">
      <w:bodyDiv w:val="1"/>
      <w:marLeft w:val="0"/>
      <w:marRight w:val="0"/>
      <w:marTop w:val="0"/>
      <w:marBottom w:val="0"/>
      <w:divBdr>
        <w:top w:val="none" w:sz="0" w:space="0" w:color="auto"/>
        <w:left w:val="none" w:sz="0" w:space="0" w:color="auto"/>
        <w:bottom w:val="none" w:sz="0" w:space="0" w:color="auto"/>
        <w:right w:val="none" w:sz="0" w:space="0" w:color="auto"/>
      </w:divBdr>
      <w:divsChild>
        <w:div w:id="1551962978">
          <w:marLeft w:val="0"/>
          <w:marRight w:val="0"/>
          <w:marTop w:val="100"/>
          <w:marBottom w:val="100"/>
          <w:divBdr>
            <w:top w:val="none" w:sz="0" w:space="0" w:color="auto"/>
            <w:left w:val="single" w:sz="4" w:space="0" w:color="8E8F92"/>
            <w:bottom w:val="none" w:sz="0" w:space="0" w:color="auto"/>
            <w:right w:val="single" w:sz="4" w:space="0" w:color="8E8F92"/>
          </w:divBdr>
          <w:divsChild>
            <w:div w:id="550970096">
              <w:marLeft w:val="230"/>
              <w:marRight w:val="576"/>
              <w:marTop w:val="115"/>
              <w:marBottom w:val="115"/>
              <w:divBdr>
                <w:top w:val="dotted" w:sz="4" w:space="0" w:color="E8E5D6"/>
                <w:left w:val="dotted" w:sz="4" w:space="0" w:color="E8E5D6"/>
                <w:bottom w:val="dotted" w:sz="4" w:space="0" w:color="E8E5D6"/>
                <w:right w:val="dotted" w:sz="4" w:space="0" w:color="E8E5D6"/>
              </w:divBdr>
            </w:div>
          </w:divsChild>
        </w:div>
      </w:divsChild>
    </w:div>
    <w:div w:id="693774052">
      <w:bodyDiv w:val="1"/>
      <w:marLeft w:val="0"/>
      <w:marRight w:val="0"/>
      <w:marTop w:val="0"/>
      <w:marBottom w:val="0"/>
      <w:divBdr>
        <w:top w:val="none" w:sz="0" w:space="0" w:color="auto"/>
        <w:left w:val="none" w:sz="0" w:space="0" w:color="auto"/>
        <w:bottom w:val="none" w:sz="0" w:space="0" w:color="auto"/>
        <w:right w:val="none" w:sz="0" w:space="0" w:color="auto"/>
      </w:divBdr>
    </w:div>
    <w:div w:id="1477181803">
      <w:bodyDiv w:val="1"/>
      <w:marLeft w:val="0"/>
      <w:marRight w:val="0"/>
      <w:marTop w:val="0"/>
      <w:marBottom w:val="0"/>
      <w:divBdr>
        <w:top w:val="none" w:sz="0" w:space="0" w:color="auto"/>
        <w:left w:val="none" w:sz="0" w:space="0" w:color="auto"/>
        <w:bottom w:val="none" w:sz="0" w:space="0" w:color="auto"/>
        <w:right w:val="none" w:sz="0" w:space="0" w:color="auto"/>
      </w:divBdr>
      <w:divsChild>
        <w:div w:id="395129198">
          <w:marLeft w:val="0"/>
          <w:marRight w:val="0"/>
          <w:marTop w:val="100"/>
          <w:marBottom w:val="100"/>
          <w:divBdr>
            <w:top w:val="none" w:sz="0" w:space="0" w:color="auto"/>
            <w:left w:val="single" w:sz="4" w:space="0" w:color="8E8F92"/>
            <w:bottom w:val="none" w:sz="0" w:space="0" w:color="auto"/>
            <w:right w:val="single" w:sz="4" w:space="0" w:color="8E8F92"/>
          </w:divBdr>
          <w:divsChild>
            <w:div w:id="159779828">
              <w:marLeft w:val="230"/>
              <w:marRight w:val="576"/>
              <w:marTop w:val="115"/>
              <w:marBottom w:val="115"/>
              <w:divBdr>
                <w:top w:val="dotted" w:sz="4" w:space="0" w:color="E8E5D6"/>
                <w:left w:val="dotted" w:sz="4" w:space="0" w:color="E8E5D6"/>
                <w:bottom w:val="dotted" w:sz="4" w:space="0" w:color="E8E5D6"/>
                <w:right w:val="dotted" w:sz="4" w:space="0" w:color="E8E5D6"/>
              </w:divBdr>
            </w:div>
          </w:divsChild>
        </w:div>
      </w:divsChild>
    </w:div>
    <w:div w:id="1524588637">
      <w:bodyDiv w:val="1"/>
      <w:marLeft w:val="0"/>
      <w:marRight w:val="0"/>
      <w:marTop w:val="0"/>
      <w:marBottom w:val="0"/>
      <w:divBdr>
        <w:top w:val="none" w:sz="0" w:space="0" w:color="auto"/>
        <w:left w:val="none" w:sz="0" w:space="0" w:color="auto"/>
        <w:bottom w:val="none" w:sz="0" w:space="0" w:color="auto"/>
        <w:right w:val="none" w:sz="0" w:space="0" w:color="auto"/>
      </w:divBdr>
    </w:div>
    <w:div w:id="1704864869">
      <w:bodyDiv w:val="1"/>
      <w:marLeft w:val="0"/>
      <w:marRight w:val="0"/>
      <w:marTop w:val="0"/>
      <w:marBottom w:val="0"/>
      <w:divBdr>
        <w:top w:val="none" w:sz="0" w:space="0" w:color="auto"/>
        <w:left w:val="none" w:sz="0" w:space="0" w:color="auto"/>
        <w:bottom w:val="none" w:sz="0" w:space="0" w:color="auto"/>
        <w:right w:val="none" w:sz="0" w:space="0" w:color="auto"/>
      </w:divBdr>
      <w:divsChild>
        <w:div w:id="139153796">
          <w:marLeft w:val="0"/>
          <w:marRight w:val="0"/>
          <w:marTop w:val="100"/>
          <w:marBottom w:val="100"/>
          <w:divBdr>
            <w:top w:val="none" w:sz="0" w:space="0" w:color="auto"/>
            <w:left w:val="single" w:sz="4" w:space="0" w:color="8E8F92"/>
            <w:bottom w:val="none" w:sz="0" w:space="0" w:color="auto"/>
            <w:right w:val="single" w:sz="4" w:space="0" w:color="8E8F92"/>
          </w:divBdr>
          <w:divsChild>
            <w:div w:id="1777217416">
              <w:marLeft w:val="230"/>
              <w:marRight w:val="576"/>
              <w:marTop w:val="115"/>
              <w:marBottom w:val="115"/>
              <w:divBdr>
                <w:top w:val="dotted" w:sz="4" w:space="0" w:color="E8E5D6"/>
                <w:left w:val="dotted" w:sz="4" w:space="0" w:color="E8E5D6"/>
                <w:bottom w:val="dotted" w:sz="4" w:space="0" w:color="E8E5D6"/>
                <w:right w:val="dotted" w:sz="4" w:space="0" w:color="E8E5D6"/>
              </w:divBdr>
            </w:div>
          </w:divsChild>
        </w:div>
      </w:divsChild>
    </w:div>
    <w:div w:id="1735424811">
      <w:bodyDiv w:val="1"/>
      <w:marLeft w:val="0"/>
      <w:marRight w:val="0"/>
      <w:marTop w:val="0"/>
      <w:marBottom w:val="0"/>
      <w:divBdr>
        <w:top w:val="none" w:sz="0" w:space="0" w:color="auto"/>
        <w:left w:val="none" w:sz="0" w:space="0" w:color="auto"/>
        <w:bottom w:val="none" w:sz="0" w:space="0" w:color="auto"/>
        <w:right w:val="none" w:sz="0" w:space="0" w:color="auto"/>
      </w:divBdr>
    </w:div>
    <w:div w:id="1819422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package" Target="embeddings/Feuille_de_calcul_Microsoft_Excel3.xlsx"/><Relationship Id="rId42" Type="http://schemas.openxmlformats.org/officeDocument/2006/relationships/package" Target="embeddings/Feuille_de_calcul_Microsoft_Excel7.xlsx"/><Relationship Id="rId47" Type="http://schemas.openxmlformats.org/officeDocument/2006/relationships/image" Target="media/image23.png"/><Relationship Id="rId50"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9.png"/><Relationship Id="rId33" Type="http://schemas.openxmlformats.org/officeDocument/2006/relationships/image" Target="media/image15.emf"/><Relationship Id="rId38" Type="http://schemas.openxmlformats.org/officeDocument/2006/relationships/package" Target="embeddings/Feuille_de_calcul_Microsoft_Excel5.xlsx"/><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4.emf"/><Relationship Id="rId29" Type="http://schemas.openxmlformats.org/officeDocument/2006/relationships/image" Target="media/image13.emf"/><Relationship Id="rId41"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package" Target="embeddings/Feuille_de_calcul_Microsoft_Excel2.xlsx"/><Relationship Id="rId37" Type="http://schemas.openxmlformats.org/officeDocument/2006/relationships/image" Target="media/image17.emf"/><Relationship Id="rId40" Type="http://schemas.openxmlformats.org/officeDocument/2006/relationships/package" Target="embeddings/Feuille_de_calcul_Microsoft_Excel6.xlsx"/><Relationship Id="rId45"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header" Target="header5.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package" Target="embeddings/Feuille_de_calcul_Microsoft_Excel4.xlsx"/><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3.emf"/><Relationship Id="rId31" Type="http://schemas.openxmlformats.org/officeDocument/2006/relationships/image" Target="media/image14.emf"/><Relationship Id="rId44" Type="http://schemas.openxmlformats.org/officeDocument/2006/relationships/oleObject" Target="embeddings/oleObject1.bin"/><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package" Target="embeddings/Feuille_de_calcul_Microsoft_Excel1.xls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image" Target="media/image24.png"/><Relationship Id="rId8" Type="http://schemas.openxmlformats.org/officeDocument/2006/relationships/endnotes" Target="endnotes.xml"/><Relationship Id="rId51"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T1F6U\Desktop\Cr&#233;dit%20Agricole%20CIB%20document%20interne%20mod&#232;le.dot"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Bold">
    <w:panose1 w:val="00000000000000000000"/>
    <w:charset w:val="00"/>
    <w:family w:val="swiss"/>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0F78"/>
    <w:rsid w:val="00060F7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uiPriority w:val="99"/>
    <w:semiHidden/>
    <w:rsid w:val="00060F78"/>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uiPriority w:val="99"/>
    <w:semiHidden/>
    <w:rsid w:val="00060F7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KOE13</b:Tag>
    <b:SourceType>JournalArticle</b:SourceType>
    <b:Guid>{3C5D26EF-4E30-4D5D-B1E2-4E7711D6E802}</b:Guid>
    <b:Title>A Novel Credit Rating Migration Modeling Approach Using Macroeconomic Indicators</b:Title>
    <b:Year>2013</b:Year>
    <b:Author>
      <b:Author>
        <b:NameList>
          <b:Person>
            <b:Last>KOEN BERTELOOT</b:Last>
            <b:First>WOUTER</b:First>
            <b:Middle>VERBEKE, GERD CASTERMANS, TONY VAN GESTEL, DAVID MARTENS AND BART BAESENS</b:Middle>
          </b:Person>
        </b:NameList>
      </b:Author>
    </b:Author>
    <b:JournalName>Journal of Forecasting</b:JournalName>
    <b:Pages>654-672</b:Pages>
    <b:RefOrder>1</b:RefOrder>
  </b:Source>
  <b:Source>
    <b:Tag>Oli13</b:Tag>
    <b:SourceType>Report</b:SourceType>
    <b:Guid>{556A0A66-B682-4347-9486-FD3AE11E7276}</b:Guid>
    <b:Title>Stress-testing banks’ corporate credit portfolio</b:Title>
    <b:Year>2013</b:Year>
    <b:Author>
      <b:Author>
        <b:NameList>
          <b:Person>
            <b:Last>Olivier de Bandt</b:Last>
            <b:First>Nicolas</b:First>
            <b:Middle>Dumontaux, Vincent Martin, Denys Médée</b:Middle>
          </b:Person>
        </b:NameList>
      </b:Author>
    </b:Author>
    <b:Publisher>Direction des Études - SGACP - Débats économiques et financiers N°2</b:Publisher>
    <b:RefOrder>2</b:RefOrder>
  </b:Source>
  <b:Source>
    <b:Tag>Rob07</b:Tag>
    <b:SourceType>JournalArticle</b:SourceType>
    <b:Guid>{66E60A30-A58D-471D-9EFC-5BC1027ED239}</b:Guid>
    <b:Title>Credit Ratings Transition in Structured Finance</b:Title>
    <b:Year>2007</b:Year>
    <b:Author>
      <b:Author>
        <b:NameList>
          <b:Person>
            <b:Last>Violi</b:Last>
            <b:First>Roberto</b:First>
          </b:Person>
        </b:NameList>
      </b:Author>
    </b:Author>
    <b:JournalName>Journal of Financial Transformation, No. 22, June 2008</b:JournalName>
    <b:RefOrder>3</b:RefOrder>
  </b:Source>
  <b:Source>
    <b:Tag>Yus03</b:Tag>
    <b:SourceType>JournalArticle</b:SourceType>
    <b:Guid>{B7CDED2E-A5BE-4226-BE5F-07DA26B58C5D}</b:Guid>
    <b:Author>
      <b:Author>
        <b:NameList>
          <b:Person>
            <b:Last>Yusuf Jafry</b:Last>
            <b:First>Til</b:First>
            <b:Middle>Schuermann</b:Middle>
          </b:Person>
        </b:NameList>
      </b:Author>
    </b:Author>
    <b:Title>Metrics for Comparing Credit Migration Matrices</b:Title>
    <b:JournalName>Wharton Financial Institutions Center Working Paper No. 03-09</b:JournalName>
    <b:Year>2003</b:Year>
    <b:RefOrder>4</b:RefOrder>
  </b:Source>
  <b:Source>
    <b:Tag>Yus04</b:Tag>
    <b:SourceType>JournalArticle</b:SourceType>
    <b:Guid>{693EC06E-01F6-4C6E-A202-D3AA5A93D8C4}</b:Guid>
    <b:Author>
      <b:Author>
        <b:NameList>
          <b:Person>
            <b:Last>Yusuf Jafry</b:Last>
            <b:First>Til</b:First>
            <b:Middle>Schuermann</b:Middle>
          </b:Person>
        </b:NameList>
      </b:Author>
    </b:Author>
    <b:Title>Measurement, estimation and comparison of credit migration matrices</b:Title>
    <b:JournalName>Journal of Banking &amp; Finance</b:JournalName>
    <b:Year>2004</b:Year>
    <b:Pages>2603-2639</b:Pages>
    <b:RefOrder>5</b:RefOrder>
  </b:Source>
  <b:Source>
    <b:Tag>Bas05</b:Tag>
    <b:SourceType>Report</b:SourceType>
    <b:Guid>{1B53982A-0AC5-4894-B741-AE2317786A89}</b:Guid>
    <b:Title>An Explanatory Note on the Basel II IRB Risk Weight Functions </b:Title>
    <b:Year>2005</b:Year>
    <b:Author>
      <b:Author>
        <b:Corporate>Basel Committee on Banking Supervision </b:Corporate>
      </b:Author>
    </b:Author>
    <b:RefOrder>6</b:RefOrder>
  </b:Source>
</b:Sources>
</file>

<file path=customXml/itemProps1.xml><?xml version="1.0" encoding="utf-8"?>
<ds:datastoreItem xmlns:ds="http://schemas.openxmlformats.org/officeDocument/2006/customXml" ds:itemID="{7BAAA0EA-C7EE-493B-AAC7-FF6D8B85A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Crédit Agricole CIB document interne modèle.dot</Template>
  <TotalTime>0</TotalTime>
  <Pages>27</Pages>
  <Words>6588</Words>
  <Characters>36237</Characters>
  <Application>Microsoft Office Word</Application>
  <DocSecurity>0</DocSecurity>
  <Lines>301</Lines>
  <Paragraphs>85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Titre du document - Fichier &gt; Propriétés &gt; Résumé &gt; Titre</vt:lpstr>
      <vt:lpstr>Titre du document - Fichier &gt; Propriétés &gt; Résumé &gt; Titre</vt:lpstr>
    </vt:vector>
  </TitlesOfParts>
  <Company>CA-CIB</Company>
  <LinksUpToDate>false</LinksUpToDate>
  <CharactersWithSpaces>42740</CharactersWithSpaces>
  <SharedDoc>false</SharedDoc>
  <HLinks>
    <vt:vector size="30" baseType="variant">
      <vt:variant>
        <vt:i4>1572921</vt:i4>
      </vt:variant>
      <vt:variant>
        <vt:i4>59</vt:i4>
      </vt:variant>
      <vt:variant>
        <vt:i4>0</vt:i4>
      </vt:variant>
      <vt:variant>
        <vt:i4>5</vt:i4>
      </vt:variant>
      <vt:variant>
        <vt:lpwstr/>
      </vt:variant>
      <vt:variant>
        <vt:lpwstr>_Toc257995565</vt:lpwstr>
      </vt:variant>
      <vt:variant>
        <vt:i4>1572921</vt:i4>
      </vt:variant>
      <vt:variant>
        <vt:i4>53</vt:i4>
      </vt:variant>
      <vt:variant>
        <vt:i4>0</vt:i4>
      </vt:variant>
      <vt:variant>
        <vt:i4>5</vt:i4>
      </vt:variant>
      <vt:variant>
        <vt:lpwstr/>
      </vt:variant>
      <vt:variant>
        <vt:lpwstr>_Toc257995564</vt:lpwstr>
      </vt:variant>
      <vt:variant>
        <vt:i4>1572921</vt:i4>
      </vt:variant>
      <vt:variant>
        <vt:i4>47</vt:i4>
      </vt:variant>
      <vt:variant>
        <vt:i4>0</vt:i4>
      </vt:variant>
      <vt:variant>
        <vt:i4>5</vt:i4>
      </vt:variant>
      <vt:variant>
        <vt:lpwstr/>
      </vt:variant>
      <vt:variant>
        <vt:lpwstr>_Toc257995563</vt:lpwstr>
      </vt:variant>
      <vt:variant>
        <vt:i4>1572921</vt:i4>
      </vt:variant>
      <vt:variant>
        <vt:i4>41</vt:i4>
      </vt:variant>
      <vt:variant>
        <vt:i4>0</vt:i4>
      </vt:variant>
      <vt:variant>
        <vt:i4>5</vt:i4>
      </vt:variant>
      <vt:variant>
        <vt:lpwstr/>
      </vt:variant>
      <vt:variant>
        <vt:lpwstr>_Toc257995562</vt:lpwstr>
      </vt:variant>
      <vt:variant>
        <vt:i4>1572921</vt:i4>
      </vt:variant>
      <vt:variant>
        <vt:i4>35</vt:i4>
      </vt:variant>
      <vt:variant>
        <vt:i4>0</vt:i4>
      </vt:variant>
      <vt:variant>
        <vt:i4>5</vt:i4>
      </vt:variant>
      <vt:variant>
        <vt:lpwstr/>
      </vt:variant>
      <vt:variant>
        <vt:lpwstr>_Toc257995561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Titre du document - Fichier &gt; Propriétés &gt; Résumé &gt; Titre</dc:title>
  <dc:subject>Sous-titre du document - Fichier &gt; Propriétés &gt; Résumé &gt; Sujet</dc:subject>
  <dc:creator>BOUTALEB Ismail</dc:creator>
  <cp:lastModifiedBy>JOUSSEAUME, Arnaud (Prestataire)</cp:lastModifiedBy>
  <cp:revision>41</cp:revision>
  <cp:lastPrinted>2015-12-02T14:42:00Z</cp:lastPrinted>
  <dcterms:created xsi:type="dcterms:W3CDTF">2018-08-21T15:51:00Z</dcterms:created>
  <dcterms:modified xsi:type="dcterms:W3CDTF">2018-12-17T17:32:00Z</dcterms:modified>
</cp:coreProperties>
</file>